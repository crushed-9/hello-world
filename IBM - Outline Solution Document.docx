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D1008" w14:textId="77777777" w:rsidR="00FE2CE1" w:rsidRDefault="00C27CA0" w:rsidP="00FE2CE1">
      <w:r>
        <w:rPr>
          <w:noProof/>
        </w:rPr>
        <mc:AlternateContent>
          <mc:Choice Requires="wps">
            <w:drawing>
              <wp:anchor distT="0" distB="0" distL="114300" distR="114300" simplePos="0" relativeHeight="251658240" behindDoc="0" locked="0" layoutInCell="1" allowOverlap="1" wp14:anchorId="5ADEFE92" wp14:editId="1740C239">
                <wp:simplePos x="0" y="0"/>
                <wp:positionH relativeFrom="column">
                  <wp:posOffset>-62474</wp:posOffset>
                </wp:positionH>
                <wp:positionV relativeFrom="paragraph">
                  <wp:posOffset>-454660</wp:posOffset>
                </wp:positionV>
                <wp:extent cx="4000500" cy="6858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497A2" w14:textId="77777777" w:rsidR="00DA26B7" w:rsidRPr="00C27CA0" w:rsidRDefault="00DA26B7" w:rsidP="00C27CA0">
                            <w:r w:rsidRPr="00C27CA0">
                              <w:t>Home Office Biometrics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DEFE92" id="_x0000_t202" coordsize="21600,21600" o:spt="202" path="m,l,21600r21600,l21600,xe">
                <v:stroke joinstyle="miter"/>
                <v:path gradientshapeok="t" o:connecttype="rect"/>
              </v:shapetype>
              <v:shape id="Text Box 5" o:spid="_x0000_s1026" type="#_x0000_t202" style="position:absolute;margin-left:-4.9pt;margin-top:-35.8pt;width:31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" filled="f" stroked="f">
                <v:textbox inset=",7.2pt,,7.2pt">
                  <w:txbxContent>
                    <w:p w14:paraId="201497A2" w14:textId="77777777" w:rsidR="00DA26B7" w:rsidRPr="00C27CA0" w:rsidRDefault="00DA26B7" w:rsidP="00C27CA0">
                      <w:r w:rsidRPr="00C27CA0">
                        <w:t>Home Office Biometrics</w:t>
                      </w:r>
                    </w:p>
                  </w:txbxContent>
                </v:textbox>
              </v:shape>
            </w:pict>
          </mc:Fallback>
        </mc:AlternateContent>
      </w:r>
      <w:bookmarkStart w:id="0" w:name="_Ref495063839"/>
      <w:bookmarkEnd w:id="0"/>
      <w:r w:rsidR="00FE2CE1">
        <w:rPr>
          <w:noProof/>
        </w:rPr>
        <w:drawing>
          <wp:anchor distT="0" distB="0" distL="114300" distR="114300" simplePos="0" relativeHeight="251656192" behindDoc="1" locked="0" layoutInCell="1" allowOverlap="1" wp14:anchorId="1E3C844C" wp14:editId="2A67D149">
            <wp:simplePos x="0" y="0"/>
            <wp:positionH relativeFrom="column">
              <wp:posOffset>-975507</wp:posOffset>
            </wp:positionH>
            <wp:positionV relativeFrom="paragraph">
              <wp:posOffset>-905022</wp:posOffset>
            </wp:positionV>
            <wp:extent cx="7591425" cy="10744200"/>
            <wp:effectExtent l="0" t="0" r="3175" b="0"/>
            <wp:wrapNone/>
            <wp:docPr id="1" name="Picture 1" descr="IBM_HOB_word_covers_M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M_HOB_word_covers_Match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91425" cy="1074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E1">
        <w:rPr>
          <w:noProof/>
        </w:rPr>
        <mc:AlternateContent>
          <mc:Choice Requires="wps">
            <w:drawing>
              <wp:anchor distT="0" distB="0" distL="114300" distR="114300" simplePos="0" relativeHeight="251657216" behindDoc="0" locked="0" layoutInCell="1" allowOverlap="1" wp14:anchorId="6E1AF230" wp14:editId="6BD4A96B">
                <wp:simplePos x="0" y="0"/>
                <wp:positionH relativeFrom="column">
                  <wp:posOffset>-114300</wp:posOffset>
                </wp:positionH>
                <wp:positionV relativeFrom="paragraph">
                  <wp:posOffset>2869565</wp:posOffset>
                </wp:positionV>
                <wp:extent cx="3086100" cy="1714500"/>
                <wp:effectExtent l="0" t="0" r="0" b="0"/>
                <wp:wrapThrough wrapText="bothSides">
                  <wp:wrapPolygon edited="0">
                    <wp:start x="0" y="0"/>
                    <wp:lineTo x="21600" y="0"/>
                    <wp:lineTo x="21600" y="21600"/>
                    <wp:lineTo x="0" y="21600"/>
                    <wp:lineTo x="0" y="0"/>
                  </wp:wrapPolygon>
                </wp:wrapThrough>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82265" w14:textId="77777777" w:rsidR="00DA26B7" w:rsidRPr="00B41466" w:rsidRDefault="00DA26B7" w:rsidP="00FE2CE1">
                            <w:pPr>
                              <w:rPr>
                                <w:b/>
                                <w:sz w:val="48"/>
                                <w:szCs w:val="48"/>
                              </w:rPr>
                            </w:pPr>
                            <w:r w:rsidRPr="00B41466">
                              <w:rPr>
                                <w:b/>
                                <w:color w:val="F79646"/>
                                <w:sz w:val="48"/>
                                <w:szCs w:val="48"/>
                              </w:rPr>
                              <w:t>UNDERPINNED BY</w:t>
                            </w:r>
                            <w:r w:rsidRPr="00B41466">
                              <w:rPr>
                                <w:b/>
                                <w:color w:val="FFFFFF"/>
                                <w:sz w:val="48"/>
                                <w:szCs w:val="48"/>
                              </w:rPr>
                              <w:t xml:space="preserve"> </w:t>
                            </w:r>
                            <w:r w:rsidRPr="00B41466">
                              <w:rPr>
                                <w:b/>
                                <w:sz w:val="48"/>
                                <w:szCs w:val="48"/>
                              </w:rPr>
                              <w:t xml:space="preserve">DEPENDABILITY, MOMENTUM </w:t>
                            </w:r>
                            <w:r w:rsidRPr="00B41466">
                              <w:rPr>
                                <w:b/>
                                <w:sz w:val="48"/>
                                <w:szCs w:val="48"/>
                              </w:rPr>
                              <w:br/>
                              <w:t>AND TRUST</w:t>
                            </w:r>
                          </w:p>
                          <w:p w14:paraId="413C2707" w14:textId="77777777" w:rsidR="00DA26B7" w:rsidRPr="00B41466" w:rsidRDefault="00DA26B7" w:rsidP="00FE2CE1">
                            <w:pPr>
                              <w:rPr>
                                <w:b/>
                                <w:sz w:val="48"/>
                                <w:szCs w:val="4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AF230" id="Text Box 3" o:spid="_x0000_s1027" type="#_x0000_t202" style="position:absolute;margin-left:-9pt;margin-top:225.95pt;width:243pt;height: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" filled="f" stroked="f">
                <v:textbox inset=",7.2pt,,7.2pt">
                  <w:txbxContent>
                    <w:p w14:paraId="04A82265" w14:textId="77777777" w:rsidR="00DA26B7" w:rsidRPr="00B41466" w:rsidRDefault="00DA26B7" w:rsidP="00FE2CE1">
                      <w:pPr>
                        <w:rPr>
                          <w:b/>
                          <w:sz w:val="48"/>
                          <w:szCs w:val="48"/>
                        </w:rPr>
                      </w:pPr>
                      <w:r w:rsidRPr="00B41466">
                        <w:rPr>
                          <w:b/>
                          <w:color w:val="F79646"/>
                          <w:sz w:val="48"/>
                          <w:szCs w:val="48"/>
                        </w:rPr>
                        <w:t>UNDERPINNED BY</w:t>
                      </w:r>
                      <w:r w:rsidRPr="00B41466">
                        <w:rPr>
                          <w:b/>
                          <w:color w:val="FFFFFF"/>
                          <w:sz w:val="48"/>
                          <w:szCs w:val="48"/>
                        </w:rPr>
                        <w:t xml:space="preserve"> </w:t>
                      </w:r>
                      <w:r w:rsidRPr="00B41466">
                        <w:rPr>
                          <w:b/>
                          <w:sz w:val="48"/>
                          <w:szCs w:val="48"/>
                        </w:rPr>
                        <w:t xml:space="preserve">DEPENDABILITY, MOMENTUM </w:t>
                      </w:r>
                      <w:r w:rsidRPr="00B41466">
                        <w:rPr>
                          <w:b/>
                          <w:sz w:val="48"/>
                          <w:szCs w:val="48"/>
                        </w:rPr>
                        <w:br/>
                        <w:t>AND TRUST</w:t>
                      </w:r>
                    </w:p>
                    <w:p w14:paraId="413C2707" w14:textId="77777777" w:rsidR="00DA26B7" w:rsidRPr="00B41466" w:rsidRDefault="00DA26B7" w:rsidP="00FE2CE1">
                      <w:pPr>
                        <w:rPr>
                          <w:b/>
                          <w:sz w:val="48"/>
                          <w:szCs w:val="48"/>
                        </w:rPr>
                      </w:pPr>
                    </w:p>
                  </w:txbxContent>
                </v:textbox>
                <w10:wrap type="through"/>
              </v:shape>
            </w:pict>
          </mc:Fallback>
        </mc:AlternateContent>
      </w:r>
    </w:p>
    <w:p w14:paraId="35ACF6F9" w14:textId="77777777" w:rsidR="00FE2CE1" w:rsidRDefault="00FE2CE1" w:rsidP="00FE2CE1"/>
    <w:p w14:paraId="478B6FCB" w14:textId="77777777" w:rsidR="00B41466" w:rsidRDefault="00B41466" w:rsidP="00B41466">
      <w:pPr>
        <w:pStyle w:val="Title"/>
      </w:pPr>
    </w:p>
    <w:p w14:paraId="4B4CA792" w14:textId="77777777" w:rsidR="00B41466" w:rsidRDefault="00B41466" w:rsidP="00B41466">
      <w:pPr>
        <w:pStyle w:val="Title"/>
      </w:pPr>
    </w:p>
    <w:p w14:paraId="56C56A4C" w14:textId="6907BFCD" w:rsidR="001734D7" w:rsidRDefault="00E55A01" w:rsidP="00B41466">
      <w:pPr>
        <w:pStyle w:val="Title"/>
      </w:pPr>
      <w:r>
        <w:t>Outline Solution Document</w:t>
      </w:r>
    </w:p>
    <w:p w14:paraId="6E8BD2C7" w14:textId="77777777" w:rsidR="00FE2CE1" w:rsidRDefault="00FE2CE1" w:rsidP="00FE2CE1">
      <w:pPr>
        <w:sectPr w:rsidR="00FE2CE1" w:rsidSect="00A355B0">
          <w:headerReference w:type="default" r:id="rId9"/>
          <w:footerReference w:type="default" r:id="rId10"/>
          <w:pgSz w:w="11900" w:h="16840"/>
          <w:pgMar w:top="1440" w:right="1440" w:bottom="1440" w:left="1440" w:header="720" w:footer="720" w:gutter="0"/>
          <w:cols w:space="720"/>
          <w:docGrid w:linePitch="360"/>
        </w:sectPr>
      </w:pPr>
    </w:p>
    <w:p w14:paraId="05220F16" w14:textId="77777777" w:rsidR="00FE2CE1" w:rsidRDefault="00FE2CE1" w:rsidP="00FE2CE1">
      <w:pPr>
        <w:pStyle w:val="CONTENTSTITLE"/>
      </w:pPr>
      <w:r w:rsidRPr="00FE2CE1">
        <w:lastRenderedPageBreak/>
        <w:t>Contents</w:t>
      </w:r>
    </w:p>
    <w:p w14:paraId="06A97CF6" w14:textId="77777777" w:rsidR="00FE2CE1" w:rsidRDefault="00FE2CE1" w:rsidP="00FE2CE1">
      <w:pPr>
        <w:pStyle w:val="CONTENTSTITLE"/>
      </w:pPr>
    </w:p>
    <w:p w14:paraId="21F73D43" w14:textId="6005E34A" w:rsidR="00AB059C" w:rsidRDefault="004B60E0">
      <w:pPr>
        <w:pStyle w:val="TOC1"/>
        <w:tabs>
          <w:tab w:val="left" w:pos="440"/>
          <w:tab w:val="right" w:leader="dot" w:pos="9010"/>
        </w:tabs>
        <w:rPr>
          <w:rFonts w:asciiTheme="minorHAnsi" w:eastAsiaTheme="minorEastAsia" w:hAnsiTheme="minorHAnsi" w:cstheme="minorBidi"/>
          <w:b w:val="0"/>
          <w:bCs w:val="0"/>
          <w:caps w:val="0"/>
          <w:noProof/>
          <w:color w:val="auto"/>
          <w:sz w:val="24"/>
          <w:lang w:eastAsia="en-GB"/>
        </w:rPr>
      </w:pPr>
      <w:r>
        <w:rPr>
          <w:rFonts w:asciiTheme="minorHAnsi" w:hAnsiTheme="minorHAnsi"/>
          <w:b w:val="0"/>
          <w:bCs w:val="0"/>
          <w:caps w:val="0"/>
          <w:sz w:val="24"/>
        </w:rPr>
        <w:fldChar w:fldCharType="begin"/>
      </w:r>
      <w:r>
        <w:rPr>
          <w:rFonts w:asciiTheme="minorHAnsi" w:hAnsiTheme="minorHAnsi"/>
          <w:b w:val="0"/>
          <w:bCs w:val="0"/>
          <w:caps w:val="0"/>
          <w:sz w:val="24"/>
        </w:rPr>
        <w:instrText xml:space="preserve"> TOC \o "1-3" \h \z </w:instrText>
      </w:r>
      <w:r>
        <w:rPr>
          <w:rFonts w:asciiTheme="minorHAnsi" w:hAnsiTheme="minorHAnsi"/>
          <w:b w:val="0"/>
          <w:bCs w:val="0"/>
          <w:caps w:val="0"/>
          <w:sz w:val="24"/>
        </w:rPr>
        <w:fldChar w:fldCharType="separate"/>
      </w:r>
      <w:hyperlink w:anchor="_Toc124950189" w:history="1">
        <w:r w:rsidR="00AB059C" w:rsidRPr="00732D53">
          <w:rPr>
            <w:rStyle w:val="Hyperlink"/>
            <w:noProof/>
          </w:rPr>
          <w:t>1</w:t>
        </w:r>
        <w:r w:rsidR="00AB059C">
          <w:rPr>
            <w:rFonts w:asciiTheme="minorHAnsi" w:eastAsiaTheme="minorEastAsia" w:hAnsiTheme="minorHAnsi" w:cstheme="minorBidi"/>
            <w:b w:val="0"/>
            <w:bCs w:val="0"/>
            <w:caps w:val="0"/>
            <w:noProof/>
            <w:color w:val="auto"/>
            <w:sz w:val="24"/>
            <w:lang w:eastAsia="en-GB"/>
          </w:rPr>
          <w:tab/>
        </w:r>
        <w:r w:rsidR="00AB059C" w:rsidRPr="00732D53">
          <w:rPr>
            <w:rStyle w:val="Hyperlink"/>
            <w:noProof/>
          </w:rPr>
          <w:t>Executive Summary</w:t>
        </w:r>
        <w:r w:rsidR="00AB059C">
          <w:rPr>
            <w:noProof/>
            <w:webHidden/>
          </w:rPr>
          <w:tab/>
        </w:r>
        <w:r w:rsidR="00AB059C">
          <w:rPr>
            <w:noProof/>
            <w:webHidden/>
          </w:rPr>
          <w:fldChar w:fldCharType="begin"/>
        </w:r>
        <w:r w:rsidR="00AB059C">
          <w:rPr>
            <w:noProof/>
            <w:webHidden/>
          </w:rPr>
          <w:instrText xml:space="preserve"> PAGEREF _Toc124950189 \h </w:instrText>
        </w:r>
        <w:r w:rsidR="00AB059C">
          <w:rPr>
            <w:noProof/>
            <w:webHidden/>
          </w:rPr>
        </w:r>
        <w:r w:rsidR="00AB059C">
          <w:rPr>
            <w:noProof/>
            <w:webHidden/>
          </w:rPr>
          <w:fldChar w:fldCharType="separate"/>
        </w:r>
        <w:r w:rsidR="002D0B7D">
          <w:rPr>
            <w:noProof/>
            <w:webHidden/>
          </w:rPr>
          <w:t>1</w:t>
        </w:r>
        <w:r w:rsidR="00AB059C">
          <w:rPr>
            <w:noProof/>
            <w:webHidden/>
          </w:rPr>
          <w:fldChar w:fldCharType="end"/>
        </w:r>
      </w:hyperlink>
    </w:p>
    <w:p w14:paraId="24F5EA1D" w14:textId="73686C46"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190" w:history="1">
        <w:r w:rsidR="00AB059C" w:rsidRPr="00732D53">
          <w:rPr>
            <w:rStyle w:val="Hyperlink"/>
            <w:noProof/>
          </w:rPr>
          <w:t>1.1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Introduction</w:t>
        </w:r>
        <w:r w:rsidR="00AB059C">
          <w:rPr>
            <w:noProof/>
            <w:webHidden/>
          </w:rPr>
          <w:tab/>
        </w:r>
        <w:r w:rsidR="00AB059C">
          <w:rPr>
            <w:noProof/>
            <w:webHidden/>
          </w:rPr>
          <w:fldChar w:fldCharType="begin"/>
        </w:r>
        <w:r w:rsidR="00AB059C">
          <w:rPr>
            <w:noProof/>
            <w:webHidden/>
          </w:rPr>
          <w:instrText xml:space="preserve"> PAGEREF _Toc124950190 \h </w:instrText>
        </w:r>
        <w:r w:rsidR="00AB059C">
          <w:rPr>
            <w:noProof/>
            <w:webHidden/>
          </w:rPr>
        </w:r>
        <w:r w:rsidR="00AB059C">
          <w:rPr>
            <w:noProof/>
            <w:webHidden/>
          </w:rPr>
          <w:fldChar w:fldCharType="separate"/>
        </w:r>
        <w:r w:rsidR="002D0B7D">
          <w:rPr>
            <w:noProof/>
            <w:webHidden/>
          </w:rPr>
          <w:t>1</w:t>
        </w:r>
        <w:r w:rsidR="00AB059C">
          <w:rPr>
            <w:noProof/>
            <w:webHidden/>
          </w:rPr>
          <w:fldChar w:fldCharType="end"/>
        </w:r>
      </w:hyperlink>
    </w:p>
    <w:p w14:paraId="09232BE9" w14:textId="6A7BAB8D"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191" w:history="1">
        <w:r w:rsidR="00AB059C" w:rsidRPr="00732D53">
          <w:rPr>
            <w:rStyle w:val="Hyperlink"/>
            <w:noProof/>
          </w:rPr>
          <w:t>1.2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Solution Overview</w:t>
        </w:r>
        <w:r w:rsidR="00AB059C">
          <w:rPr>
            <w:noProof/>
            <w:webHidden/>
          </w:rPr>
          <w:tab/>
        </w:r>
        <w:r w:rsidR="00AB059C">
          <w:rPr>
            <w:noProof/>
            <w:webHidden/>
          </w:rPr>
          <w:fldChar w:fldCharType="begin"/>
        </w:r>
        <w:r w:rsidR="00AB059C">
          <w:rPr>
            <w:noProof/>
            <w:webHidden/>
          </w:rPr>
          <w:instrText xml:space="preserve"> PAGEREF _Toc124950191 \h </w:instrText>
        </w:r>
        <w:r w:rsidR="00AB059C">
          <w:rPr>
            <w:noProof/>
            <w:webHidden/>
          </w:rPr>
        </w:r>
        <w:r w:rsidR="00AB059C">
          <w:rPr>
            <w:noProof/>
            <w:webHidden/>
          </w:rPr>
          <w:fldChar w:fldCharType="separate"/>
        </w:r>
        <w:r w:rsidR="002D0B7D">
          <w:rPr>
            <w:noProof/>
            <w:webHidden/>
          </w:rPr>
          <w:t>2</w:t>
        </w:r>
        <w:r w:rsidR="00AB059C">
          <w:rPr>
            <w:noProof/>
            <w:webHidden/>
          </w:rPr>
          <w:fldChar w:fldCharType="end"/>
        </w:r>
      </w:hyperlink>
    </w:p>
    <w:p w14:paraId="2558472A" w14:textId="7720198B"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192" w:history="1">
        <w:r w:rsidR="00AB059C" w:rsidRPr="00732D53">
          <w:rPr>
            <w:rStyle w:val="Hyperlink"/>
            <w:noProof/>
          </w:rPr>
          <w:t>1.3</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Architectural Decisions</w:t>
        </w:r>
        <w:r w:rsidR="00AB059C">
          <w:rPr>
            <w:noProof/>
            <w:webHidden/>
          </w:rPr>
          <w:tab/>
        </w:r>
        <w:r w:rsidR="00AB059C">
          <w:rPr>
            <w:noProof/>
            <w:webHidden/>
          </w:rPr>
          <w:fldChar w:fldCharType="begin"/>
        </w:r>
        <w:r w:rsidR="00AB059C">
          <w:rPr>
            <w:noProof/>
            <w:webHidden/>
          </w:rPr>
          <w:instrText xml:space="preserve"> PAGEREF _Toc124950192 \h </w:instrText>
        </w:r>
        <w:r w:rsidR="00AB059C">
          <w:rPr>
            <w:noProof/>
            <w:webHidden/>
          </w:rPr>
        </w:r>
        <w:r w:rsidR="00AB059C">
          <w:rPr>
            <w:noProof/>
            <w:webHidden/>
          </w:rPr>
          <w:fldChar w:fldCharType="separate"/>
        </w:r>
        <w:r w:rsidR="002D0B7D">
          <w:rPr>
            <w:noProof/>
            <w:webHidden/>
          </w:rPr>
          <w:t>3</w:t>
        </w:r>
        <w:r w:rsidR="00AB059C">
          <w:rPr>
            <w:noProof/>
            <w:webHidden/>
          </w:rPr>
          <w:fldChar w:fldCharType="end"/>
        </w:r>
      </w:hyperlink>
    </w:p>
    <w:p w14:paraId="46AECE9B" w14:textId="2BE3CD2D"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193" w:history="1">
        <w:r w:rsidR="00AB059C" w:rsidRPr="00732D53">
          <w:rPr>
            <w:rStyle w:val="Hyperlink"/>
            <w:noProof/>
          </w:rPr>
          <w:t>1.3.1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Overall architecture approach</w:t>
        </w:r>
        <w:r w:rsidR="00AB059C">
          <w:rPr>
            <w:noProof/>
            <w:webHidden/>
          </w:rPr>
          <w:tab/>
        </w:r>
        <w:r w:rsidR="00AB059C">
          <w:rPr>
            <w:noProof/>
            <w:webHidden/>
          </w:rPr>
          <w:fldChar w:fldCharType="begin"/>
        </w:r>
        <w:r w:rsidR="00AB059C">
          <w:rPr>
            <w:noProof/>
            <w:webHidden/>
          </w:rPr>
          <w:instrText xml:space="preserve"> PAGEREF _Toc124950193 \h </w:instrText>
        </w:r>
        <w:r w:rsidR="00AB059C">
          <w:rPr>
            <w:noProof/>
            <w:webHidden/>
          </w:rPr>
        </w:r>
        <w:r w:rsidR="00AB059C">
          <w:rPr>
            <w:noProof/>
            <w:webHidden/>
          </w:rPr>
          <w:fldChar w:fldCharType="separate"/>
        </w:r>
        <w:r w:rsidR="002D0B7D">
          <w:rPr>
            <w:noProof/>
            <w:webHidden/>
          </w:rPr>
          <w:t>3</w:t>
        </w:r>
        <w:r w:rsidR="00AB059C">
          <w:rPr>
            <w:noProof/>
            <w:webHidden/>
          </w:rPr>
          <w:fldChar w:fldCharType="end"/>
        </w:r>
      </w:hyperlink>
    </w:p>
    <w:p w14:paraId="3B38DA90" w14:textId="08F7A2B4"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194" w:history="1">
        <w:r w:rsidR="00AB059C" w:rsidRPr="00732D53">
          <w:rPr>
            <w:rStyle w:val="Hyperlink"/>
            <w:noProof/>
          </w:rPr>
          <w:t>1.3.2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Hosting approach for MSB</w:t>
        </w:r>
        <w:r w:rsidR="00AB059C">
          <w:rPr>
            <w:noProof/>
            <w:webHidden/>
          </w:rPr>
          <w:tab/>
        </w:r>
        <w:r w:rsidR="00AB059C">
          <w:rPr>
            <w:noProof/>
            <w:webHidden/>
          </w:rPr>
          <w:fldChar w:fldCharType="begin"/>
        </w:r>
        <w:r w:rsidR="00AB059C">
          <w:rPr>
            <w:noProof/>
            <w:webHidden/>
          </w:rPr>
          <w:instrText xml:space="preserve"> PAGEREF _Toc124950194 \h </w:instrText>
        </w:r>
        <w:r w:rsidR="00AB059C">
          <w:rPr>
            <w:noProof/>
            <w:webHidden/>
          </w:rPr>
        </w:r>
        <w:r w:rsidR="00AB059C">
          <w:rPr>
            <w:noProof/>
            <w:webHidden/>
          </w:rPr>
          <w:fldChar w:fldCharType="separate"/>
        </w:r>
        <w:r w:rsidR="002D0B7D">
          <w:rPr>
            <w:noProof/>
            <w:webHidden/>
          </w:rPr>
          <w:t>4</w:t>
        </w:r>
        <w:r w:rsidR="00AB059C">
          <w:rPr>
            <w:noProof/>
            <w:webHidden/>
          </w:rPr>
          <w:fldChar w:fldCharType="end"/>
        </w:r>
      </w:hyperlink>
    </w:p>
    <w:p w14:paraId="0F25A061" w14:textId="029AC5E7"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195" w:history="1">
        <w:r w:rsidR="00AB059C" w:rsidRPr="00732D53">
          <w:rPr>
            <w:rStyle w:val="Hyperlink"/>
            <w:noProof/>
          </w:rPr>
          <w:t>1.3.3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Witness site hosting location</w:t>
        </w:r>
        <w:r w:rsidR="00AB059C">
          <w:rPr>
            <w:noProof/>
            <w:webHidden/>
          </w:rPr>
          <w:tab/>
        </w:r>
        <w:r w:rsidR="00AB059C">
          <w:rPr>
            <w:noProof/>
            <w:webHidden/>
          </w:rPr>
          <w:fldChar w:fldCharType="begin"/>
        </w:r>
        <w:r w:rsidR="00AB059C">
          <w:rPr>
            <w:noProof/>
            <w:webHidden/>
          </w:rPr>
          <w:instrText xml:space="preserve"> PAGEREF _Toc124950195 \h </w:instrText>
        </w:r>
        <w:r w:rsidR="00AB059C">
          <w:rPr>
            <w:noProof/>
            <w:webHidden/>
          </w:rPr>
        </w:r>
        <w:r w:rsidR="00AB059C">
          <w:rPr>
            <w:noProof/>
            <w:webHidden/>
          </w:rPr>
          <w:fldChar w:fldCharType="separate"/>
        </w:r>
        <w:r w:rsidR="002D0B7D">
          <w:rPr>
            <w:noProof/>
            <w:webHidden/>
          </w:rPr>
          <w:t>5</w:t>
        </w:r>
        <w:r w:rsidR="00AB059C">
          <w:rPr>
            <w:noProof/>
            <w:webHidden/>
          </w:rPr>
          <w:fldChar w:fldCharType="end"/>
        </w:r>
      </w:hyperlink>
    </w:p>
    <w:p w14:paraId="31866974" w14:textId="264F4AAE"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196" w:history="1">
        <w:r w:rsidR="00AB059C" w:rsidRPr="00732D53">
          <w:rPr>
            <w:rStyle w:val="Hyperlink"/>
            <w:noProof/>
          </w:rPr>
          <w:t>1.3.4</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Tech refresh approach</w:t>
        </w:r>
        <w:r w:rsidR="00AB059C">
          <w:rPr>
            <w:noProof/>
            <w:webHidden/>
          </w:rPr>
          <w:tab/>
        </w:r>
        <w:r w:rsidR="00AB059C">
          <w:rPr>
            <w:noProof/>
            <w:webHidden/>
          </w:rPr>
          <w:fldChar w:fldCharType="begin"/>
        </w:r>
        <w:r w:rsidR="00AB059C">
          <w:rPr>
            <w:noProof/>
            <w:webHidden/>
          </w:rPr>
          <w:instrText xml:space="preserve"> PAGEREF _Toc124950196 \h </w:instrText>
        </w:r>
        <w:r w:rsidR="00AB059C">
          <w:rPr>
            <w:noProof/>
            <w:webHidden/>
          </w:rPr>
        </w:r>
        <w:r w:rsidR="00AB059C">
          <w:rPr>
            <w:noProof/>
            <w:webHidden/>
          </w:rPr>
          <w:fldChar w:fldCharType="separate"/>
        </w:r>
        <w:r w:rsidR="002D0B7D">
          <w:rPr>
            <w:noProof/>
            <w:webHidden/>
          </w:rPr>
          <w:t>5</w:t>
        </w:r>
        <w:r w:rsidR="00AB059C">
          <w:rPr>
            <w:noProof/>
            <w:webHidden/>
          </w:rPr>
          <w:fldChar w:fldCharType="end"/>
        </w:r>
      </w:hyperlink>
    </w:p>
    <w:p w14:paraId="0C88542C" w14:textId="5D65BA27"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197" w:history="1">
        <w:r w:rsidR="00AB059C" w:rsidRPr="00732D53">
          <w:rPr>
            <w:rStyle w:val="Hyperlink"/>
            <w:noProof/>
          </w:rPr>
          <w:t>1.4</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System context</w:t>
        </w:r>
        <w:r w:rsidR="00AB059C">
          <w:rPr>
            <w:noProof/>
            <w:webHidden/>
          </w:rPr>
          <w:tab/>
        </w:r>
        <w:r w:rsidR="00AB059C">
          <w:rPr>
            <w:noProof/>
            <w:webHidden/>
          </w:rPr>
          <w:fldChar w:fldCharType="begin"/>
        </w:r>
        <w:r w:rsidR="00AB059C">
          <w:rPr>
            <w:noProof/>
            <w:webHidden/>
          </w:rPr>
          <w:instrText xml:space="preserve"> PAGEREF _Toc124950197 \h </w:instrText>
        </w:r>
        <w:r w:rsidR="00AB059C">
          <w:rPr>
            <w:noProof/>
            <w:webHidden/>
          </w:rPr>
        </w:r>
        <w:r w:rsidR="00AB059C">
          <w:rPr>
            <w:noProof/>
            <w:webHidden/>
          </w:rPr>
          <w:fldChar w:fldCharType="separate"/>
        </w:r>
        <w:r w:rsidR="002D0B7D">
          <w:rPr>
            <w:noProof/>
            <w:webHidden/>
          </w:rPr>
          <w:t>6</w:t>
        </w:r>
        <w:r w:rsidR="00AB059C">
          <w:rPr>
            <w:noProof/>
            <w:webHidden/>
          </w:rPr>
          <w:fldChar w:fldCharType="end"/>
        </w:r>
      </w:hyperlink>
    </w:p>
    <w:p w14:paraId="6511C4F8" w14:textId="5900E964"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198" w:history="1">
        <w:r w:rsidR="00AB059C" w:rsidRPr="00732D53">
          <w:rPr>
            <w:rStyle w:val="Hyperlink"/>
            <w:noProof/>
          </w:rPr>
          <w:t>1.5</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Change cases</w:t>
        </w:r>
        <w:r w:rsidR="00AB059C">
          <w:rPr>
            <w:noProof/>
            <w:webHidden/>
          </w:rPr>
          <w:tab/>
        </w:r>
        <w:r w:rsidR="00AB059C">
          <w:rPr>
            <w:noProof/>
            <w:webHidden/>
          </w:rPr>
          <w:fldChar w:fldCharType="begin"/>
        </w:r>
        <w:r w:rsidR="00AB059C">
          <w:rPr>
            <w:noProof/>
            <w:webHidden/>
          </w:rPr>
          <w:instrText xml:space="preserve"> PAGEREF _Toc124950198 \h </w:instrText>
        </w:r>
        <w:r w:rsidR="00AB059C">
          <w:rPr>
            <w:noProof/>
            <w:webHidden/>
          </w:rPr>
        </w:r>
        <w:r w:rsidR="00AB059C">
          <w:rPr>
            <w:noProof/>
            <w:webHidden/>
          </w:rPr>
          <w:fldChar w:fldCharType="separate"/>
        </w:r>
        <w:r w:rsidR="002D0B7D">
          <w:rPr>
            <w:noProof/>
            <w:webHidden/>
          </w:rPr>
          <w:t>8</w:t>
        </w:r>
        <w:r w:rsidR="00AB059C">
          <w:rPr>
            <w:noProof/>
            <w:webHidden/>
          </w:rPr>
          <w:fldChar w:fldCharType="end"/>
        </w:r>
      </w:hyperlink>
    </w:p>
    <w:p w14:paraId="75BE45A4" w14:textId="231828CE" w:rsidR="00AB059C" w:rsidRDefault="00000000">
      <w:pPr>
        <w:pStyle w:val="TOC1"/>
        <w:tabs>
          <w:tab w:val="left" w:pos="440"/>
          <w:tab w:val="right" w:leader="dot" w:pos="9010"/>
        </w:tabs>
        <w:rPr>
          <w:rFonts w:asciiTheme="minorHAnsi" w:eastAsiaTheme="minorEastAsia" w:hAnsiTheme="minorHAnsi" w:cstheme="minorBidi"/>
          <w:b w:val="0"/>
          <w:bCs w:val="0"/>
          <w:caps w:val="0"/>
          <w:noProof/>
          <w:color w:val="auto"/>
          <w:sz w:val="24"/>
          <w:lang w:eastAsia="en-GB"/>
        </w:rPr>
      </w:pPr>
      <w:hyperlink w:anchor="_Toc124950199" w:history="1">
        <w:r w:rsidR="00AB059C" w:rsidRPr="00732D53">
          <w:rPr>
            <w:rStyle w:val="Hyperlink"/>
            <w:noProof/>
          </w:rPr>
          <w:t>2</w:t>
        </w:r>
        <w:r w:rsidR="00AB059C">
          <w:rPr>
            <w:rFonts w:asciiTheme="minorHAnsi" w:eastAsiaTheme="minorEastAsia" w:hAnsiTheme="minorHAnsi" w:cstheme="minorBidi"/>
            <w:b w:val="0"/>
            <w:bCs w:val="0"/>
            <w:caps w:val="0"/>
            <w:noProof/>
            <w:color w:val="auto"/>
            <w:sz w:val="24"/>
            <w:lang w:eastAsia="en-GB"/>
          </w:rPr>
          <w:tab/>
        </w:r>
        <w:r w:rsidR="00AB059C" w:rsidRPr="00732D53">
          <w:rPr>
            <w:rStyle w:val="Hyperlink"/>
            <w:noProof/>
          </w:rPr>
          <w:t>Application architecture</w:t>
        </w:r>
        <w:r w:rsidR="00AB059C">
          <w:rPr>
            <w:noProof/>
            <w:webHidden/>
          </w:rPr>
          <w:tab/>
        </w:r>
        <w:r w:rsidR="00AB059C">
          <w:rPr>
            <w:noProof/>
            <w:webHidden/>
          </w:rPr>
          <w:fldChar w:fldCharType="begin"/>
        </w:r>
        <w:r w:rsidR="00AB059C">
          <w:rPr>
            <w:noProof/>
            <w:webHidden/>
          </w:rPr>
          <w:instrText xml:space="preserve"> PAGEREF _Toc124950199 \h </w:instrText>
        </w:r>
        <w:r w:rsidR="00AB059C">
          <w:rPr>
            <w:noProof/>
            <w:webHidden/>
          </w:rPr>
        </w:r>
        <w:r w:rsidR="00AB059C">
          <w:rPr>
            <w:noProof/>
            <w:webHidden/>
          </w:rPr>
          <w:fldChar w:fldCharType="separate"/>
        </w:r>
        <w:r w:rsidR="002D0B7D">
          <w:rPr>
            <w:noProof/>
            <w:webHidden/>
          </w:rPr>
          <w:t>9</w:t>
        </w:r>
        <w:r w:rsidR="00AB059C">
          <w:rPr>
            <w:noProof/>
            <w:webHidden/>
          </w:rPr>
          <w:fldChar w:fldCharType="end"/>
        </w:r>
      </w:hyperlink>
    </w:p>
    <w:p w14:paraId="1F82A5D5" w14:textId="1231A4CE"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00" w:history="1">
        <w:r w:rsidR="00AB059C" w:rsidRPr="00732D53">
          <w:rPr>
            <w:rStyle w:val="Hyperlink"/>
            <w:noProof/>
          </w:rPr>
          <w:t>2.1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Component Model</w:t>
        </w:r>
        <w:r w:rsidR="00AB059C">
          <w:rPr>
            <w:noProof/>
            <w:webHidden/>
          </w:rPr>
          <w:tab/>
        </w:r>
        <w:r w:rsidR="00AB059C">
          <w:rPr>
            <w:noProof/>
            <w:webHidden/>
          </w:rPr>
          <w:fldChar w:fldCharType="begin"/>
        </w:r>
        <w:r w:rsidR="00AB059C">
          <w:rPr>
            <w:noProof/>
            <w:webHidden/>
          </w:rPr>
          <w:instrText xml:space="preserve"> PAGEREF _Toc124950200 \h </w:instrText>
        </w:r>
        <w:r w:rsidR="00AB059C">
          <w:rPr>
            <w:noProof/>
            <w:webHidden/>
          </w:rPr>
        </w:r>
        <w:r w:rsidR="00AB059C">
          <w:rPr>
            <w:noProof/>
            <w:webHidden/>
          </w:rPr>
          <w:fldChar w:fldCharType="separate"/>
        </w:r>
        <w:r w:rsidR="002D0B7D">
          <w:rPr>
            <w:noProof/>
            <w:webHidden/>
          </w:rPr>
          <w:t>9</w:t>
        </w:r>
        <w:r w:rsidR="00AB059C">
          <w:rPr>
            <w:noProof/>
            <w:webHidden/>
          </w:rPr>
          <w:fldChar w:fldCharType="end"/>
        </w:r>
      </w:hyperlink>
    </w:p>
    <w:p w14:paraId="72209C97" w14:textId="29E80359"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1" w:history="1">
        <w:r w:rsidR="00AB059C" w:rsidRPr="00732D53">
          <w:rPr>
            <w:rStyle w:val="Hyperlink"/>
            <w:noProof/>
          </w:rPr>
          <w:t>2.1.1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Component Model Overview</w:t>
        </w:r>
        <w:r w:rsidR="00AB059C">
          <w:rPr>
            <w:noProof/>
            <w:webHidden/>
          </w:rPr>
          <w:tab/>
        </w:r>
        <w:r w:rsidR="00AB059C">
          <w:rPr>
            <w:noProof/>
            <w:webHidden/>
          </w:rPr>
          <w:fldChar w:fldCharType="begin"/>
        </w:r>
        <w:r w:rsidR="00AB059C">
          <w:rPr>
            <w:noProof/>
            <w:webHidden/>
          </w:rPr>
          <w:instrText xml:space="preserve"> PAGEREF _Toc124950201 \h </w:instrText>
        </w:r>
        <w:r w:rsidR="00AB059C">
          <w:rPr>
            <w:noProof/>
            <w:webHidden/>
          </w:rPr>
        </w:r>
        <w:r w:rsidR="00AB059C">
          <w:rPr>
            <w:noProof/>
            <w:webHidden/>
          </w:rPr>
          <w:fldChar w:fldCharType="separate"/>
        </w:r>
        <w:r w:rsidR="002D0B7D">
          <w:rPr>
            <w:noProof/>
            <w:webHidden/>
          </w:rPr>
          <w:t>9</w:t>
        </w:r>
        <w:r w:rsidR="00AB059C">
          <w:rPr>
            <w:noProof/>
            <w:webHidden/>
          </w:rPr>
          <w:fldChar w:fldCharType="end"/>
        </w:r>
      </w:hyperlink>
    </w:p>
    <w:p w14:paraId="6824403E" w14:textId="380E7A98"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2" w:history="1">
        <w:r w:rsidR="00AB059C" w:rsidRPr="00732D53">
          <w:rPr>
            <w:rStyle w:val="Hyperlink"/>
            <w:noProof/>
          </w:rPr>
          <w:t>2.1.2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Component Descriptions</w:t>
        </w:r>
        <w:r w:rsidR="00AB059C">
          <w:rPr>
            <w:noProof/>
            <w:webHidden/>
          </w:rPr>
          <w:tab/>
        </w:r>
        <w:r w:rsidR="00AB059C">
          <w:rPr>
            <w:noProof/>
            <w:webHidden/>
          </w:rPr>
          <w:fldChar w:fldCharType="begin"/>
        </w:r>
        <w:r w:rsidR="00AB059C">
          <w:rPr>
            <w:noProof/>
            <w:webHidden/>
          </w:rPr>
          <w:instrText xml:space="preserve"> PAGEREF _Toc124950202 \h </w:instrText>
        </w:r>
        <w:r w:rsidR="00AB059C">
          <w:rPr>
            <w:noProof/>
            <w:webHidden/>
          </w:rPr>
        </w:r>
        <w:r w:rsidR="00AB059C">
          <w:rPr>
            <w:noProof/>
            <w:webHidden/>
          </w:rPr>
          <w:fldChar w:fldCharType="separate"/>
        </w:r>
        <w:r w:rsidR="002D0B7D">
          <w:rPr>
            <w:noProof/>
            <w:webHidden/>
          </w:rPr>
          <w:t>9</w:t>
        </w:r>
        <w:r w:rsidR="00AB059C">
          <w:rPr>
            <w:noProof/>
            <w:webHidden/>
          </w:rPr>
          <w:fldChar w:fldCharType="end"/>
        </w:r>
      </w:hyperlink>
    </w:p>
    <w:p w14:paraId="51C1803C" w14:textId="68ED61EF"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3" w:history="1">
        <w:r w:rsidR="00AB059C" w:rsidRPr="00732D53">
          <w:rPr>
            <w:rStyle w:val="Hyperlink"/>
            <w:noProof/>
          </w:rPr>
          <w:t>2.1.3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Component Change Summaries</w:t>
        </w:r>
        <w:r w:rsidR="00AB059C">
          <w:rPr>
            <w:noProof/>
            <w:webHidden/>
          </w:rPr>
          <w:tab/>
        </w:r>
        <w:r w:rsidR="00AB059C">
          <w:rPr>
            <w:noProof/>
            <w:webHidden/>
          </w:rPr>
          <w:fldChar w:fldCharType="begin"/>
        </w:r>
        <w:r w:rsidR="00AB059C">
          <w:rPr>
            <w:noProof/>
            <w:webHidden/>
          </w:rPr>
          <w:instrText xml:space="preserve"> PAGEREF _Toc124950203 \h </w:instrText>
        </w:r>
        <w:r w:rsidR="00AB059C">
          <w:rPr>
            <w:noProof/>
            <w:webHidden/>
          </w:rPr>
        </w:r>
        <w:r w:rsidR="00AB059C">
          <w:rPr>
            <w:noProof/>
            <w:webHidden/>
          </w:rPr>
          <w:fldChar w:fldCharType="separate"/>
        </w:r>
        <w:r w:rsidR="002D0B7D">
          <w:rPr>
            <w:noProof/>
            <w:webHidden/>
          </w:rPr>
          <w:t>12</w:t>
        </w:r>
        <w:r w:rsidR="00AB059C">
          <w:rPr>
            <w:noProof/>
            <w:webHidden/>
          </w:rPr>
          <w:fldChar w:fldCharType="end"/>
        </w:r>
      </w:hyperlink>
    </w:p>
    <w:p w14:paraId="0761655A" w14:textId="4899B856"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4" w:history="1">
        <w:r w:rsidR="00AB059C" w:rsidRPr="00732D53">
          <w:rPr>
            <w:rStyle w:val="Hyperlink"/>
            <w:noProof/>
          </w:rPr>
          <w:t>2.1.4</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Stage 1 Change Summary</w:t>
        </w:r>
        <w:r w:rsidR="00AB059C">
          <w:rPr>
            <w:noProof/>
            <w:webHidden/>
          </w:rPr>
          <w:tab/>
        </w:r>
        <w:r w:rsidR="00AB059C">
          <w:rPr>
            <w:noProof/>
            <w:webHidden/>
          </w:rPr>
          <w:fldChar w:fldCharType="begin"/>
        </w:r>
        <w:r w:rsidR="00AB059C">
          <w:rPr>
            <w:noProof/>
            <w:webHidden/>
          </w:rPr>
          <w:instrText xml:space="preserve"> PAGEREF _Toc124950204 \h </w:instrText>
        </w:r>
        <w:r w:rsidR="00AB059C">
          <w:rPr>
            <w:noProof/>
            <w:webHidden/>
          </w:rPr>
        </w:r>
        <w:r w:rsidR="00AB059C">
          <w:rPr>
            <w:noProof/>
            <w:webHidden/>
          </w:rPr>
          <w:fldChar w:fldCharType="separate"/>
        </w:r>
        <w:r w:rsidR="002D0B7D">
          <w:rPr>
            <w:noProof/>
            <w:webHidden/>
          </w:rPr>
          <w:t>13</w:t>
        </w:r>
        <w:r w:rsidR="00AB059C">
          <w:rPr>
            <w:noProof/>
            <w:webHidden/>
          </w:rPr>
          <w:fldChar w:fldCharType="end"/>
        </w:r>
      </w:hyperlink>
    </w:p>
    <w:p w14:paraId="3E79E238" w14:textId="50999B92"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5" w:history="1">
        <w:r w:rsidR="00AB059C" w:rsidRPr="00732D53">
          <w:rPr>
            <w:rStyle w:val="Hyperlink"/>
            <w:noProof/>
          </w:rPr>
          <w:t>2.1.5</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Fingerprint Base Capability Validation - Change Summary</w:t>
        </w:r>
        <w:r w:rsidR="00AB059C">
          <w:rPr>
            <w:noProof/>
            <w:webHidden/>
          </w:rPr>
          <w:tab/>
        </w:r>
        <w:r w:rsidR="00AB059C">
          <w:rPr>
            <w:noProof/>
            <w:webHidden/>
          </w:rPr>
          <w:fldChar w:fldCharType="begin"/>
        </w:r>
        <w:r w:rsidR="00AB059C">
          <w:rPr>
            <w:noProof/>
            <w:webHidden/>
          </w:rPr>
          <w:instrText xml:space="preserve"> PAGEREF _Toc124950205 \h </w:instrText>
        </w:r>
        <w:r w:rsidR="00AB059C">
          <w:rPr>
            <w:noProof/>
            <w:webHidden/>
          </w:rPr>
        </w:r>
        <w:r w:rsidR="00AB059C">
          <w:rPr>
            <w:noProof/>
            <w:webHidden/>
          </w:rPr>
          <w:fldChar w:fldCharType="separate"/>
        </w:r>
        <w:r w:rsidR="002D0B7D">
          <w:rPr>
            <w:noProof/>
            <w:webHidden/>
          </w:rPr>
          <w:t>14</w:t>
        </w:r>
        <w:r w:rsidR="00AB059C">
          <w:rPr>
            <w:noProof/>
            <w:webHidden/>
          </w:rPr>
          <w:fldChar w:fldCharType="end"/>
        </w:r>
      </w:hyperlink>
    </w:p>
    <w:p w14:paraId="64E864D8" w14:textId="088ECBD2"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6" w:history="1">
        <w:r w:rsidR="00AB059C" w:rsidRPr="00732D53">
          <w:rPr>
            <w:rStyle w:val="Hyperlink"/>
            <w:noProof/>
          </w:rPr>
          <w:t>2.1.6</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Face Base Capability Validation - Change Summary</w:t>
        </w:r>
        <w:r w:rsidR="00AB059C">
          <w:rPr>
            <w:noProof/>
            <w:webHidden/>
          </w:rPr>
          <w:tab/>
        </w:r>
        <w:r w:rsidR="00AB059C">
          <w:rPr>
            <w:noProof/>
            <w:webHidden/>
          </w:rPr>
          <w:fldChar w:fldCharType="begin"/>
        </w:r>
        <w:r w:rsidR="00AB059C">
          <w:rPr>
            <w:noProof/>
            <w:webHidden/>
          </w:rPr>
          <w:instrText xml:space="preserve"> PAGEREF _Toc124950206 \h </w:instrText>
        </w:r>
        <w:r w:rsidR="00AB059C">
          <w:rPr>
            <w:noProof/>
            <w:webHidden/>
          </w:rPr>
        </w:r>
        <w:r w:rsidR="00AB059C">
          <w:rPr>
            <w:noProof/>
            <w:webHidden/>
          </w:rPr>
          <w:fldChar w:fldCharType="separate"/>
        </w:r>
        <w:r w:rsidR="002D0B7D">
          <w:rPr>
            <w:noProof/>
            <w:webHidden/>
          </w:rPr>
          <w:t>16</w:t>
        </w:r>
        <w:r w:rsidR="00AB059C">
          <w:rPr>
            <w:noProof/>
            <w:webHidden/>
          </w:rPr>
          <w:fldChar w:fldCharType="end"/>
        </w:r>
      </w:hyperlink>
    </w:p>
    <w:p w14:paraId="42719EE4" w14:textId="2480A479"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7" w:history="1">
        <w:r w:rsidR="00AB059C" w:rsidRPr="00732D53">
          <w:rPr>
            <w:rStyle w:val="Hyperlink"/>
            <w:noProof/>
          </w:rPr>
          <w:t>2.1.7</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Stage 2 - 5 Rollout - Change Summary</w:t>
        </w:r>
        <w:r w:rsidR="00AB059C">
          <w:rPr>
            <w:noProof/>
            <w:webHidden/>
          </w:rPr>
          <w:tab/>
        </w:r>
        <w:r w:rsidR="00AB059C">
          <w:rPr>
            <w:noProof/>
            <w:webHidden/>
          </w:rPr>
          <w:fldChar w:fldCharType="begin"/>
        </w:r>
        <w:r w:rsidR="00AB059C">
          <w:rPr>
            <w:noProof/>
            <w:webHidden/>
          </w:rPr>
          <w:instrText xml:space="preserve"> PAGEREF _Toc124950207 \h </w:instrText>
        </w:r>
        <w:r w:rsidR="00AB059C">
          <w:rPr>
            <w:noProof/>
            <w:webHidden/>
          </w:rPr>
        </w:r>
        <w:r w:rsidR="00AB059C">
          <w:rPr>
            <w:noProof/>
            <w:webHidden/>
          </w:rPr>
          <w:fldChar w:fldCharType="separate"/>
        </w:r>
        <w:r w:rsidR="002D0B7D">
          <w:rPr>
            <w:noProof/>
            <w:webHidden/>
          </w:rPr>
          <w:t>18</w:t>
        </w:r>
        <w:r w:rsidR="00AB059C">
          <w:rPr>
            <w:noProof/>
            <w:webHidden/>
          </w:rPr>
          <w:fldChar w:fldCharType="end"/>
        </w:r>
      </w:hyperlink>
    </w:p>
    <w:p w14:paraId="1BE9644D" w14:textId="5214ED33"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08" w:history="1">
        <w:r w:rsidR="00AB059C" w:rsidRPr="00732D53">
          <w:rPr>
            <w:rStyle w:val="Hyperlink"/>
            <w:noProof/>
          </w:rPr>
          <w:t>2.2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Data Architecture</w:t>
        </w:r>
        <w:r w:rsidR="00AB059C">
          <w:rPr>
            <w:noProof/>
            <w:webHidden/>
          </w:rPr>
          <w:tab/>
        </w:r>
        <w:r w:rsidR="00AB059C">
          <w:rPr>
            <w:noProof/>
            <w:webHidden/>
          </w:rPr>
          <w:fldChar w:fldCharType="begin"/>
        </w:r>
        <w:r w:rsidR="00AB059C">
          <w:rPr>
            <w:noProof/>
            <w:webHidden/>
          </w:rPr>
          <w:instrText xml:space="preserve"> PAGEREF _Toc124950208 \h </w:instrText>
        </w:r>
        <w:r w:rsidR="00AB059C">
          <w:rPr>
            <w:noProof/>
            <w:webHidden/>
          </w:rPr>
        </w:r>
        <w:r w:rsidR="00AB059C">
          <w:rPr>
            <w:noProof/>
            <w:webHidden/>
          </w:rPr>
          <w:fldChar w:fldCharType="separate"/>
        </w:r>
        <w:r w:rsidR="002D0B7D">
          <w:rPr>
            <w:noProof/>
            <w:webHidden/>
          </w:rPr>
          <w:t>19</w:t>
        </w:r>
        <w:r w:rsidR="00AB059C">
          <w:rPr>
            <w:noProof/>
            <w:webHidden/>
          </w:rPr>
          <w:fldChar w:fldCharType="end"/>
        </w:r>
      </w:hyperlink>
    </w:p>
    <w:p w14:paraId="63B99EC9" w14:textId="4A87D458"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09" w:history="1">
        <w:r w:rsidR="00AB059C" w:rsidRPr="00732D53">
          <w:rPr>
            <w:rStyle w:val="Hyperlink"/>
            <w:noProof/>
          </w:rPr>
          <w:t>2.2.1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Conceptual Data Model</w:t>
        </w:r>
        <w:r w:rsidR="00AB059C">
          <w:rPr>
            <w:noProof/>
            <w:webHidden/>
          </w:rPr>
          <w:tab/>
        </w:r>
        <w:r w:rsidR="00AB059C">
          <w:rPr>
            <w:noProof/>
            <w:webHidden/>
          </w:rPr>
          <w:fldChar w:fldCharType="begin"/>
        </w:r>
        <w:r w:rsidR="00AB059C">
          <w:rPr>
            <w:noProof/>
            <w:webHidden/>
          </w:rPr>
          <w:instrText xml:space="preserve"> PAGEREF _Toc124950209 \h </w:instrText>
        </w:r>
        <w:r w:rsidR="00AB059C">
          <w:rPr>
            <w:noProof/>
            <w:webHidden/>
          </w:rPr>
        </w:r>
        <w:r w:rsidR="00AB059C">
          <w:rPr>
            <w:noProof/>
            <w:webHidden/>
          </w:rPr>
          <w:fldChar w:fldCharType="separate"/>
        </w:r>
        <w:r w:rsidR="002D0B7D">
          <w:rPr>
            <w:noProof/>
            <w:webHidden/>
          </w:rPr>
          <w:t>20</w:t>
        </w:r>
        <w:r w:rsidR="00AB059C">
          <w:rPr>
            <w:noProof/>
            <w:webHidden/>
          </w:rPr>
          <w:fldChar w:fldCharType="end"/>
        </w:r>
      </w:hyperlink>
    </w:p>
    <w:p w14:paraId="630D636D" w14:textId="5E6B866E"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10" w:history="1">
        <w:r w:rsidR="00AB059C" w:rsidRPr="00732D53">
          <w:rPr>
            <w:rStyle w:val="Hyperlink"/>
            <w:noProof/>
          </w:rPr>
          <w:t>2.3</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Data Stores</w:t>
        </w:r>
        <w:r w:rsidR="00AB059C">
          <w:rPr>
            <w:noProof/>
            <w:webHidden/>
          </w:rPr>
          <w:tab/>
        </w:r>
        <w:r w:rsidR="00AB059C">
          <w:rPr>
            <w:noProof/>
            <w:webHidden/>
          </w:rPr>
          <w:fldChar w:fldCharType="begin"/>
        </w:r>
        <w:r w:rsidR="00AB059C">
          <w:rPr>
            <w:noProof/>
            <w:webHidden/>
          </w:rPr>
          <w:instrText xml:space="preserve"> PAGEREF _Toc124950210 \h </w:instrText>
        </w:r>
        <w:r w:rsidR="00AB059C">
          <w:rPr>
            <w:noProof/>
            <w:webHidden/>
          </w:rPr>
        </w:r>
        <w:r w:rsidR="00AB059C">
          <w:rPr>
            <w:noProof/>
            <w:webHidden/>
          </w:rPr>
          <w:fldChar w:fldCharType="separate"/>
        </w:r>
        <w:r w:rsidR="002D0B7D">
          <w:rPr>
            <w:noProof/>
            <w:webHidden/>
          </w:rPr>
          <w:t>21</w:t>
        </w:r>
        <w:r w:rsidR="00AB059C">
          <w:rPr>
            <w:noProof/>
            <w:webHidden/>
          </w:rPr>
          <w:fldChar w:fldCharType="end"/>
        </w:r>
      </w:hyperlink>
    </w:p>
    <w:p w14:paraId="13AC47B5" w14:textId="49101F28"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11" w:history="1">
        <w:r w:rsidR="00AB059C" w:rsidRPr="00732D53">
          <w:rPr>
            <w:rStyle w:val="Hyperlink"/>
            <w:noProof/>
          </w:rPr>
          <w:t>2.3.1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Data Migration and Parallel Run / Cutover Approach</w:t>
        </w:r>
        <w:r w:rsidR="00AB059C">
          <w:rPr>
            <w:noProof/>
            <w:webHidden/>
          </w:rPr>
          <w:tab/>
        </w:r>
        <w:r w:rsidR="00AB059C">
          <w:rPr>
            <w:noProof/>
            <w:webHidden/>
          </w:rPr>
          <w:fldChar w:fldCharType="begin"/>
        </w:r>
        <w:r w:rsidR="00AB059C">
          <w:rPr>
            <w:noProof/>
            <w:webHidden/>
          </w:rPr>
          <w:instrText xml:space="preserve"> PAGEREF _Toc124950211 \h </w:instrText>
        </w:r>
        <w:r w:rsidR="00AB059C">
          <w:rPr>
            <w:noProof/>
            <w:webHidden/>
          </w:rPr>
        </w:r>
        <w:r w:rsidR="00AB059C">
          <w:rPr>
            <w:noProof/>
            <w:webHidden/>
          </w:rPr>
          <w:fldChar w:fldCharType="separate"/>
        </w:r>
        <w:r w:rsidR="002D0B7D">
          <w:rPr>
            <w:noProof/>
            <w:webHidden/>
          </w:rPr>
          <w:t>22</w:t>
        </w:r>
        <w:r w:rsidR="00AB059C">
          <w:rPr>
            <w:noProof/>
            <w:webHidden/>
          </w:rPr>
          <w:fldChar w:fldCharType="end"/>
        </w:r>
      </w:hyperlink>
    </w:p>
    <w:p w14:paraId="5347AEF0" w14:textId="3140D8D8"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12" w:history="1">
        <w:r w:rsidR="00AB059C" w:rsidRPr="00732D53">
          <w:rPr>
            <w:rStyle w:val="Hyperlink"/>
            <w:noProof/>
          </w:rPr>
          <w:t>2.4</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SOA Service Architecture</w:t>
        </w:r>
        <w:r w:rsidR="00AB059C">
          <w:rPr>
            <w:noProof/>
            <w:webHidden/>
          </w:rPr>
          <w:tab/>
        </w:r>
        <w:r w:rsidR="00AB059C">
          <w:rPr>
            <w:noProof/>
            <w:webHidden/>
          </w:rPr>
          <w:fldChar w:fldCharType="begin"/>
        </w:r>
        <w:r w:rsidR="00AB059C">
          <w:rPr>
            <w:noProof/>
            <w:webHidden/>
          </w:rPr>
          <w:instrText xml:space="preserve"> PAGEREF _Toc124950212 \h </w:instrText>
        </w:r>
        <w:r w:rsidR="00AB059C">
          <w:rPr>
            <w:noProof/>
            <w:webHidden/>
          </w:rPr>
        </w:r>
        <w:r w:rsidR="00AB059C">
          <w:rPr>
            <w:noProof/>
            <w:webHidden/>
          </w:rPr>
          <w:fldChar w:fldCharType="separate"/>
        </w:r>
        <w:r w:rsidR="002D0B7D">
          <w:rPr>
            <w:noProof/>
            <w:webHidden/>
          </w:rPr>
          <w:t>26</w:t>
        </w:r>
        <w:r w:rsidR="00AB059C">
          <w:rPr>
            <w:noProof/>
            <w:webHidden/>
          </w:rPr>
          <w:fldChar w:fldCharType="end"/>
        </w:r>
      </w:hyperlink>
    </w:p>
    <w:p w14:paraId="000F1245" w14:textId="2A9F4E6F" w:rsidR="00AB059C" w:rsidRDefault="00000000">
      <w:pPr>
        <w:pStyle w:val="TOC1"/>
        <w:tabs>
          <w:tab w:val="left" w:pos="440"/>
          <w:tab w:val="right" w:leader="dot" w:pos="9010"/>
        </w:tabs>
        <w:rPr>
          <w:rFonts w:asciiTheme="minorHAnsi" w:eastAsiaTheme="minorEastAsia" w:hAnsiTheme="minorHAnsi" w:cstheme="minorBidi"/>
          <w:b w:val="0"/>
          <w:bCs w:val="0"/>
          <w:caps w:val="0"/>
          <w:noProof/>
          <w:color w:val="auto"/>
          <w:sz w:val="24"/>
          <w:lang w:eastAsia="en-GB"/>
        </w:rPr>
      </w:pPr>
      <w:hyperlink w:anchor="_Toc124950213" w:history="1">
        <w:r w:rsidR="00AB059C" w:rsidRPr="00732D53">
          <w:rPr>
            <w:rStyle w:val="Hyperlink"/>
            <w:noProof/>
          </w:rPr>
          <w:t>3</w:t>
        </w:r>
        <w:r w:rsidR="00AB059C">
          <w:rPr>
            <w:rFonts w:asciiTheme="minorHAnsi" w:eastAsiaTheme="minorEastAsia" w:hAnsiTheme="minorHAnsi" w:cstheme="minorBidi"/>
            <w:b w:val="0"/>
            <w:bCs w:val="0"/>
            <w:caps w:val="0"/>
            <w:noProof/>
            <w:color w:val="auto"/>
            <w:sz w:val="24"/>
            <w:lang w:eastAsia="en-GB"/>
          </w:rPr>
          <w:tab/>
        </w:r>
        <w:r w:rsidR="00AB059C" w:rsidRPr="00732D53">
          <w:rPr>
            <w:rStyle w:val="Hyperlink"/>
            <w:noProof/>
          </w:rPr>
          <w:t>Infrastructure architecture</w:t>
        </w:r>
        <w:r w:rsidR="00AB059C">
          <w:rPr>
            <w:noProof/>
            <w:webHidden/>
          </w:rPr>
          <w:tab/>
        </w:r>
        <w:r w:rsidR="00AB059C">
          <w:rPr>
            <w:noProof/>
            <w:webHidden/>
          </w:rPr>
          <w:fldChar w:fldCharType="begin"/>
        </w:r>
        <w:r w:rsidR="00AB059C">
          <w:rPr>
            <w:noProof/>
            <w:webHidden/>
          </w:rPr>
          <w:instrText xml:space="preserve"> PAGEREF _Toc124950213 \h </w:instrText>
        </w:r>
        <w:r w:rsidR="00AB059C">
          <w:rPr>
            <w:noProof/>
            <w:webHidden/>
          </w:rPr>
        </w:r>
        <w:r w:rsidR="00AB059C">
          <w:rPr>
            <w:noProof/>
            <w:webHidden/>
          </w:rPr>
          <w:fldChar w:fldCharType="separate"/>
        </w:r>
        <w:r w:rsidR="002D0B7D">
          <w:rPr>
            <w:noProof/>
            <w:webHidden/>
          </w:rPr>
          <w:t>28</w:t>
        </w:r>
        <w:r w:rsidR="00AB059C">
          <w:rPr>
            <w:noProof/>
            <w:webHidden/>
          </w:rPr>
          <w:fldChar w:fldCharType="end"/>
        </w:r>
      </w:hyperlink>
    </w:p>
    <w:p w14:paraId="5D3C95D1" w14:textId="48B25D80"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14" w:history="1">
        <w:r w:rsidR="00AB059C" w:rsidRPr="00732D53">
          <w:rPr>
            <w:rStyle w:val="Hyperlink"/>
            <w:noProof/>
          </w:rPr>
          <w:t>3.1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Infrastructure &amp; Platform</w:t>
        </w:r>
        <w:r w:rsidR="00AB059C">
          <w:rPr>
            <w:noProof/>
            <w:webHidden/>
          </w:rPr>
          <w:tab/>
        </w:r>
        <w:r w:rsidR="00AB059C">
          <w:rPr>
            <w:noProof/>
            <w:webHidden/>
          </w:rPr>
          <w:fldChar w:fldCharType="begin"/>
        </w:r>
        <w:r w:rsidR="00AB059C">
          <w:rPr>
            <w:noProof/>
            <w:webHidden/>
          </w:rPr>
          <w:instrText xml:space="preserve"> PAGEREF _Toc124950214 \h </w:instrText>
        </w:r>
        <w:r w:rsidR="00AB059C">
          <w:rPr>
            <w:noProof/>
            <w:webHidden/>
          </w:rPr>
        </w:r>
        <w:r w:rsidR="00AB059C">
          <w:rPr>
            <w:noProof/>
            <w:webHidden/>
          </w:rPr>
          <w:fldChar w:fldCharType="separate"/>
        </w:r>
        <w:r w:rsidR="002D0B7D">
          <w:rPr>
            <w:noProof/>
            <w:webHidden/>
          </w:rPr>
          <w:t>28</w:t>
        </w:r>
        <w:r w:rsidR="00AB059C">
          <w:rPr>
            <w:noProof/>
            <w:webHidden/>
          </w:rPr>
          <w:fldChar w:fldCharType="end"/>
        </w:r>
      </w:hyperlink>
    </w:p>
    <w:p w14:paraId="784C47F8" w14:textId="6B0067F9"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15" w:history="1">
        <w:r w:rsidR="00AB059C" w:rsidRPr="00732D53">
          <w:rPr>
            <w:rStyle w:val="Hyperlink"/>
            <w:noProof/>
          </w:rPr>
          <w:t>3.1.1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Location view</w:t>
        </w:r>
        <w:r w:rsidR="00AB059C">
          <w:rPr>
            <w:noProof/>
            <w:webHidden/>
          </w:rPr>
          <w:tab/>
        </w:r>
        <w:r w:rsidR="00AB059C">
          <w:rPr>
            <w:noProof/>
            <w:webHidden/>
          </w:rPr>
          <w:fldChar w:fldCharType="begin"/>
        </w:r>
        <w:r w:rsidR="00AB059C">
          <w:rPr>
            <w:noProof/>
            <w:webHidden/>
          </w:rPr>
          <w:instrText xml:space="preserve"> PAGEREF _Toc124950215 \h </w:instrText>
        </w:r>
        <w:r w:rsidR="00AB059C">
          <w:rPr>
            <w:noProof/>
            <w:webHidden/>
          </w:rPr>
        </w:r>
        <w:r w:rsidR="00AB059C">
          <w:rPr>
            <w:noProof/>
            <w:webHidden/>
          </w:rPr>
          <w:fldChar w:fldCharType="separate"/>
        </w:r>
        <w:r w:rsidR="002D0B7D">
          <w:rPr>
            <w:noProof/>
            <w:webHidden/>
          </w:rPr>
          <w:t>28</w:t>
        </w:r>
        <w:r w:rsidR="00AB059C">
          <w:rPr>
            <w:noProof/>
            <w:webHidden/>
          </w:rPr>
          <w:fldChar w:fldCharType="end"/>
        </w:r>
      </w:hyperlink>
    </w:p>
    <w:p w14:paraId="2171E2CA" w14:textId="5911A72A"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16" w:history="1">
        <w:r w:rsidR="00AB059C" w:rsidRPr="00732D53">
          <w:rPr>
            <w:rStyle w:val="Hyperlink"/>
            <w:noProof/>
          </w:rPr>
          <w:t>3.1.2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Operational Model</w:t>
        </w:r>
        <w:r w:rsidR="00AB059C">
          <w:rPr>
            <w:noProof/>
            <w:webHidden/>
          </w:rPr>
          <w:tab/>
        </w:r>
        <w:r w:rsidR="00AB059C">
          <w:rPr>
            <w:noProof/>
            <w:webHidden/>
          </w:rPr>
          <w:fldChar w:fldCharType="begin"/>
        </w:r>
        <w:r w:rsidR="00AB059C">
          <w:rPr>
            <w:noProof/>
            <w:webHidden/>
          </w:rPr>
          <w:instrText xml:space="preserve"> PAGEREF _Toc124950216 \h </w:instrText>
        </w:r>
        <w:r w:rsidR="00AB059C">
          <w:rPr>
            <w:noProof/>
            <w:webHidden/>
          </w:rPr>
        </w:r>
        <w:r w:rsidR="00AB059C">
          <w:rPr>
            <w:noProof/>
            <w:webHidden/>
          </w:rPr>
          <w:fldChar w:fldCharType="separate"/>
        </w:r>
        <w:r w:rsidR="002D0B7D">
          <w:rPr>
            <w:noProof/>
            <w:webHidden/>
          </w:rPr>
          <w:t>29</w:t>
        </w:r>
        <w:r w:rsidR="00AB059C">
          <w:rPr>
            <w:noProof/>
            <w:webHidden/>
          </w:rPr>
          <w:fldChar w:fldCharType="end"/>
        </w:r>
      </w:hyperlink>
    </w:p>
    <w:p w14:paraId="2916363A" w14:textId="62AD15BA"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17" w:history="1">
        <w:r w:rsidR="00AB059C" w:rsidRPr="00732D53">
          <w:rPr>
            <w:rStyle w:val="Hyperlink"/>
            <w:noProof/>
          </w:rPr>
          <w:t>3.1.3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NFRs</w:t>
        </w:r>
        <w:r w:rsidR="00AB059C">
          <w:rPr>
            <w:noProof/>
            <w:webHidden/>
          </w:rPr>
          <w:tab/>
        </w:r>
        <w:r w:rsidR="00AB059C">
          <w:rPr>
            <w:noProof/>
            <w:webHidden/>
          </w:rPr>
          <w:fldChar w:fldCharType="begin"/>
        </w:r>
        <w:r w:rsidR="00AB059C">
          <w:rPr>
            <w:noProof/>
            <w:webHidden/>
          </w:rPr>
          <w:instrText xml:space="preserve"> PAGEREF _Toc124950217 \h </w:instrText>
        </w:r>
        <w:r w:rsidR="00AB059C">
          <w:rPr>
            <w:noProof/>
            <w:webHidden/>
          </w:rPr>
        </w:r>
        <w:r w:rsidR="00AB059C">
          <w:rPr>
            <w:noProof/>
            <w:webHidden/>
          </w:rPr>
          <w:fldChar w:fldCharType="separate"/>
        </w:r>
        <w:r w:rsidR="002D0B7D">
          <w:rPr>
            <w:noProof/>
            <w:webHidden/>
          </w:rPr>
          <w:t>33</w:t>
        </w:r>
        <w:r w:rsidR="00AB059C">
          <w:rPr>
            <w:noProof/>
            <w:webHidden/>
          </w:rPr>
          <w:fldChar w:fldCharType="end"/>
        </w:r>
      </w:hyperlink>
    </w:p>
    <w:p w14:paraId="542B168D" w14:textId="02CABAC5"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18" w:history="1">
        <w:r w:rsidR="00AB059C" w:rsidRPr="00732D53">
          <w:rPr>
            <w:rStyle w:val="Hyperlink"/>
            <w:noProof/>
          </w:rPr>
          <w:t>3.2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Physical Hosting</w:t>
        </w:r>
        <w:r w:rsidR="00AB059C">
          <w:rPr>
            <w:noProof/>
            <w:webHidden/>
          </w:rPr>
          <w:tab/>
        </w:r>
        <w:r w:rsidR="00AB059C">
          <w:rPr>
            <w:noProof/>
            <w:webHidden/>
          </w:rPr>
          <w:fldChar w:fldCharType="begin"/>
        </w:r>
        <w:r w:rsidR="00AB059C">
          <w:rPr>
            <w:noProof/>
            <w:webHidden/>
          </w:rPr>
          <w:instrText xml:space="preserve"> PAGEREF _Toc124950218 \h </w:instrText>
        </w:r>
        <w:r w:rsidR="00AB059C">
          <w:rPr>
            <w:noProof/>
            <w:webHidden/>
          </w:rPr>
        </w:r>
        <w:r w:rsidR="00AB059C">
          <w:rPr>
            <w:noProof/>
            <w:webHidden/>
          </w:rPr>
          <w:fldChar w:fldCharType="separate"/>
        </w:r>
        <w:r w:rsidR="002D0B7D">
          <w:rPr>
            <w:noProof/>
            <w:webHidden/>
          </w:rPr>
          <w:t>34</w:t>
        </w:r>
        <w:r w:rsidR="00AB059C">
          <w:rPr>
            <w:noProof/>
            <w:webHidden/>
          </w:rPr>
          <w:fldChar w:fldCharType="end"/>
        </w:r>
      </w:hyperlink>
    </w:p>
    <w:p w14:paraId="140D0401" w14:textId="21480CDE"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19" w:history="1">
        <w:r w:rsidR="00AB059C" w:rsidRPr="00732D53">
          <w:rPr>
            <w:rStyle w:val="Hyperlink"/>
            <w:noProof/>
          </w:rPr>
          <w:t>3.3</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Environment View</w:t>
        </w:r>
        <w:r w:rsidR="00AB059C">
          <w:rPr>
            <w:noProof/>
            <w:webHidden/>
          </w:rPr>
          <w:tab/>
        </w:r>
        <w:r w:rsidR="00AB059C">
          <w:rPr>
            <w:noProof/>
            <w:webHidden/>
          </w:rPr>
          <w:fldChar w:fldCharType="begin"/>
        </w:r>
        <w:r w:rsidR="00AB059C">
          <w:rPr>
            <w:noProof/>
            <w:webHidden/>
          </w:rPr>
          <w:instrText xml:space="preserve"> PAGEREF _Toc124950219 \h </w:instrText>
        </w:r>
        <w:r w:rsidR="00AB059C">
          <w:rPr>
            <w:noProof/>
            <w:webHidden/>
          </w:rPr>
        </w:r>
        <w:r w:rsidR="00AB059C">
          <w:rPr>
            <w:noProof/>
            <w:webHidden/>
          </w:rPr>
          <w:fldChar w:fldCharType="separate"/>
        </w:r>
        <w:r w:rsidR="002D0B7D">
          <w:rPr>
            <w:noProof/>
            <w:webHidden/>
          </w:rPr>
          <w:t>35</w:t>
        </w:r>
        <w:r w:rsidR="00AB059C">
          <w:rPr>
            <w:noProof/>
            <w:webHidden/>
          </w:rPr>
          <w:fldChar w:fldCharType="end"/>
        </w:r>
      </w:hyperlink>
    </w:p>
    <w:p w14:paraId="525F599A" w14:textId="6C593FD1"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0" w:history="1">
        <w:r w:rsidR="00AB059C" w:rsidRPr="00732D53">
          <w:rPr>
            <w:rStyle w:val="Hyperlink"/>
            <w:noProof/>
          </w:rPr>
          <w:t>3.4</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Systems Management software and Supporting Tools</w:t>
        </w:r>
        <w:r w:rsidR="00AB059C">
          <w:rPr>
            <w:noProof/>
            <w:webHidden/>
          </w:rPr>
          <w:tab/>
        </w:r>
        <w:r w:rsidR="00AB059C">
          <w:rPr>
            <w:noProof/>
            <w:webHidden/>
          </w:rPr>
          <w:fldChar w:fldCharType="begin"/>
        </w:r>
        <w:r w:rsidR="00AB059C">
          <w:rPr>
            <w:noProof/>
            <w:webHidden/>
          </w:rPr>
          <w:instrText xml:space="preserve"> PAGEREF _Toc124950220 \h </w:instrText>
        </w:r>
        <w:r w:rsidR="00AB059C">
          <w:rPr>
            <w:noProof/>
            <w:webHidden/>
          </w:rPr>
        </w:r>
        <w:r w:rsidR="00AB059C">
          <w:rPr>
            <w:noProof/>
            <w:webHidden/>
          </w:rPr>
          <w:fldChar w:fldCharType="separate"/>
        </w:r>
        <w:r w:rsidR="002D0B7D">
          <w:rPr>
            <w:noProof/>
            <w:webHidden/>
          </w:rPr>
          <w:t>35</w:t>
        </w:r>
        <w:r w:rsidR="00AB059C">
          <w:rPr>
            <w:noProof/>
            <w:webHidden/>
          </w:rPr>
          <w:fldChar w:fldCharType="end"/>
        </w:r>
      </w:hyperlink>
    </w:p>
    <w:p w14:paraId="2EFD4E79" w14:textId="30DE0414"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1" w:history="1">
        <w:r w:rsidR="00AB059C" w:rsidRPr="00732D53">
          <w:rPr>
            <w:rStyle w:val="Hyperlink"/>
            <w:noProof/>
          </w:rPr>
          <w:t>3.5</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Infrastructure Changes</w:t>
        </w:r>
        <w:r w:rsidR="00AB059C">
          <w:rPr>
            <w:noProof/>
            <w:webHidden/>
          </w:rPr>
          <w:tab/>
        </w:r>
        <w:r w:rsidR="00AB059C">
          <w:rPr>
            <w:noProof/>
            <w:webHidden/>
          </w:rPr>
          <w:fldChar w:fldCharType="begin"/>
        </w:r>
        <w:r w:rsidR="00AB059C">
          <w:rPr>
            <w:noProof/>
            <w:webHidden/>
          </w:rPr>
          <w:instrText xml:space="preserve"> PAGEREF _Toc124950221 \h </w:instrText>
        </w:r>
        <w:r w:rsidR="00AB059C">
          <w:rPr>
            <w:noProof/>
            <w:webHidden/>
          </w:rPr>
        </w:r>
        <w:r w:rsidR="00AB059C">
          <w:rPr>
            <w:noProof/>
            <w:webHidden/>
          </w:rPr>
          <w:fldChar w:fldCharType="separate"/>
        </w:r>
        <w:r w:rsidR="002D0B7D">
          <w:rPr>
            <w:noProof/>
            <w:webHidden/>
          </w:rPr>
          <w:t>36</w:t>
        </w:r>
        <w:r w:rsidR="00AB059C">
          <w:rPr>
            <w:noProof/>
            <w:webHidden/>
          </w:rPr>
          <w:fldChar w:fldCharType="end"/>
        </w:r>
      </w:hyperlink>
    </w:p>
    <w:p w14:paraId="46B85684" w14:textId="5F06F97E"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22" w:history="1">
        <w:r w:rsidR="00AB059C" w:rsidRPr="00732D53">
          <w:rPr>
            <w:rStyle w:val="Hyperlink"/>
            <w:noProof/>
          </w:rPr>
          <w:t>3.5.1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Transition Architecture – Support Sites</w:t>
        </w:r>
        <w:r w:rsidR="00AB059C">
          <w:rPr>
            <w:noProof/>
            <w:webHidden/>
          </w:rPr>
          <w:tab/>
        </w:r>
        <w:r w:rsidR="00AB059C">
          <w:rPr>
            <w:noProof/>
            <w:webHidden/>
          </w:rPr>
          <w:fldChar w:fldCharType="begin"/>
        </w:r>
        <w:r w:rsidR="00AB059C">
          <w:rPr>
            <w:noProof/>
            <w:webHidden/>
          </w:rPr>
          <w:instrText xml:space="preserve"> PAGEREF _Toc124950222 \h </w:instrText>
        </w:r>
        <w:r w:rsidR="00AB059C">
          <w:rPr>
            <w:noProof/>
            <w:webHidden/>
          </w:rPr>
        </w:r>
        <w:r w:rsidR="00AB059C">
          <w:rPr>
            <w:noProof/>
            <w:webHidden/>
          </w:rPr>
          <w:fldChar w:fldCharType="separate"/>
        </w:r>
        <w:r w:rsidR="002D0B7D">
          <w:rPr>
            <w:noProof/>
            <w:webHidden/>
          </w:rPr>
          <w:t>36</w:t>
        </w:r>
        <w:r w:rsidR="00AB059C">
          <w:rPr>
            <w:noProof/>
            <w:webHidden/>
          </w:rPr>
          <w:fldChar w:fldCharType="end"/>
        </w:r>
      </w:hyperlink>
    </w:p>
    <w:p w14:paraId="28DBE8A3" w14:textId="6BE5E14D"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23" w:history="1">
        <w:r w:rsidR="00AB059C" w:rsidRPr="00732D53">
          <w:rPr>
            <w:rStyle w:val="Hyperlink"/>
            <w:noProof/>
          </w:rPr>
          <w:t>3.5.2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Transition Architecture – Witness Services</w:t>
        </w:r>
        <w:r w:rsidR="00AB059C">
          <w:rPr>
            <w:noProof/>
            <w:webHidden/>
          </w:rPr>
          <w:tab/>
        </w:r>
        <w:r w:rsidR="00AB059C">
          <w:rPr>
            <w:noProof/>
            <w:webHidden/>
          </w:rPr>
          <w:fldChar w:fldCharType="begin"/>
        </w:r>
        <w:r w:rsidR="00AB059C">
          <w:rPr>
            <w:noProof/>
            <w:webHidden/>
          </w:rPr>
          <w:instrText xml:space="preserve"> PAGEREF _Toc124950223 \h </w:instrText>
        </w:r>
        <w:r w:rsidR="00AB059C">
          <w:rPr>
            <w:noProof/>
            <w:webHidden/>
          </w:rPr>
        </w:r>
        <w:r w:rsidR="00AB059C">
          <w:rPr>
            <w:noProof/>
            <w:webHidden/>
          </w:rPr>
          <w:fldChar w:fldCharType="separate"/>
        </w:r>
        <w:r w:rsidR="002D0B7D">
          <w:rPr>
            <w:noProof/>
            <w:webHidden/>
          </w:rPr>
          <w:t>36</w:t>
        </w:r>
        <w:r w:rsidR="00AB059C">
          <w:rPr>
            <w:noProof/>
            <w:webHidden/>
          </w:rPr>
          <w:fldChar w:fldCharType="end"/>
        </w:r>
      </w:hyperlink>
    </w:p>
    <w:p w14:paraId="17787129" w14:textId="75594190"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24" w:history="1">
        <w:r w:rsidR="00AB059C" w:rsidRPr="00732D53">
          <w:rPr>
            <w:rStyle w:val="Hyperlink"/>
            <w:noProof/>
          </w:rPr>
          <w:t>3.5.3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Additional Crown Hosting Capacity</w:t>
        </w:r>
        <w:r w:rsidR="00AB059C">
          <w:rPr>
            <w:noProof/>
            <w:webHidden/>
          </w:rPr>
          <w:tab/>
        </w:r>
        <w:r w:rsidR="00AB059C">
          <w:rPr>
            <w:noProof/>
            <w:webHidden/>
          </w:rPr>
          <w:fldChar w:fldCharType="begin"/>
        </w:r>
        <w:r w:rsidR="00AB059C">
          <w:rPr>
            <w:noProof/>
            <w:webHidden/>
          </w:rPr>
          <w:instrText xml:space="preserve"> PAGEREF _Toc124950224 \h </w:instrText>
        </w:r>
        <w:r w:rsidR="00AB059C">
          <w:rPr>
            <w:noProof/>
            <w:webHidden/>
          </w:rPr>
        </w:r>
        <w:r w:rsidR="00AB059C">
          <w:rPr>
            <w:noProof/>
            <w:webHidden/>
          </w:rPr>
          <w:fldChar w:fldCharType="separate"/>
        </w:r>
        <w:r w:rsidR="002D0B7D">
          <w:rPr>
            <w:noProof/>
            <w:webHidden/>
          </w:rPr>
          <w:t>36</w:t>
        </w:r>
        <w:r w:rsidR="00AB059C">
          <w:rPr>
            <w:noProof/>
            <w:webHidden/>
          </w:rPr>
          <w:fldChar w:fldCharType="end"/>
        </w:r>
      </w:hyperlink>
    </w:p>
    <w:p w14:paraId="0299F15D" w14:textId="0CCD7AD7"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5" w:history="1">
        <w:r w:rsidR="00AB059C" w:rsidRPr="00732D53">
          <w:rPr>
            <w:rStyle w:val="Hyperlink"/>
            <w:noProof/>
          </w:rPr>
          <w:t>3.6</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Network Architecture</w:t>
        </w:r>
        <w:r w:rsidR="00AB059C">
          <w:rPr>
            <w:noProof/>
            <w:webHidden/>
          </w:rPr>
          <w:tab/>
        </w:r>
        <w:r w:rsidR="00AB059C">
          <w:rPr>
            <w:noProof/>
            <w:webHidden/>
          </w:rPr>
          <w:fldChar w:fldCharType="begin"/>
        </w:r>
        <w:r w:rsidR="00AB059C">
          <w:rPr>
            <w:noProof/>
            <w:webHidden/>
          </w:rPr>
          <w:instrText xml:space="preserve"> PAGEREF _Toc124950225 \h </w:instrText>
        </w:r>
        <w:r w:rsidR="00AB059C">
          <w:rPr>
            <w:noProof/>
            <w:webHidden/>
          </w:rPr>
        </w:r>
        <w:r w:rsidR="00AB059C">
          <w:rPr>
            <w:noProof/>
            <w:webHidden/>
          </w:rPr>
          <w:fldChar w:fldCharType="separate"/>
        </w:r>
        <w:r w:rsidR="002D0B7D">
          <w:rPr>
            <w:noProof/>
            <w:webHidden/>
          </w:rPr>
          <w:t>38</w:t>
        </w:r>
        <w:r w:rsidR="00AB059C">
          <w:rPr>
            <w:noProof/>
            <w:webHidden/>
          </w:rPr>
          <w:fldChar w:fldCharType="end"/>
        </w:r>
      </w:hyperlink>
    </w:p>
    <w:p w14:paraId="66CD2A7D" w14:textId="0819C771"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6" w:history="1">
        <w:r w:rsidR="00AB059C" w:rsidRPr="00732D53">
          <w:rPr>
            <w:rStyle w:val="Hyperlink"/>
            <w:noProof/>
          </w:rPr>
          <w:t>3.7</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Network Separation</w:t>
        </w:r>
        <w:r w:rsidR="00AB059C">
          <w:rPr>
            <w:noProof/>
            <w:webHidden/>
          </w:rPr>
          <w:tab/>
        </w:r>
        <w:r w:rsidR="00AB059C">
          <w:rPr>
            <w:noProof/>
            <w:webHidden/>
          </w:rPr>
          <w:fldChar w:fldCharType="begin"/>
        </w:r>
        <w:r w:rsidR="00AB059C">
          <w:rPr>
            <w:noProof/>
            <w:webHidden/>
          </w:rPr>
          <w:instrText xml:space="preserve"> PAGEREF _Toc124950226 \h </w:instrText>
        </w:r>
        <w:r w:rsidR="00AB059C">
          <w:rPr>
            <w:noProof/>
            <w:webHidden/>
          </w:rPr>
        </w:r>
        <w:r w:rsidR="00AB059C">
          <w:rPr>
            <w:noProof/>
            <w:webHidden/>
          </w:rPr>
          <w:fldChar w:fldCharType="separate"/>
        </w:r>
        <w:r w:rsidR="002D0B7D">
          <w:rPr>
            <w:noProof/>
            <w:webHidden/>
          </w:rPr>
          <w:t>40</w:t>
        </w:r>
        <w:r w:rsidR="00AB059C">
          <w:rPr>
            <w:noProof/>
            <w:webHidden/>
          </w:rPr>
          <w:fldChar w:fldCharType="end"/>
        </w:r>
      </w:hyperlink>
    </w:p>
    <w:p w14:paraId="67E3F5F8" w14:textId="474A6500"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7" w:history="1">
        <w:r w:rsidR="00AB059C" w:rsidRPr="00732D53">
          <w:rPr>
            <w:rStyle w:val="Hyperlink"/>
            <w:noProof/>
          </w:rPr>
          <w:t>3.8</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Performance Engineering Modelling Approach</w:t>
        </w:r>
        <w:r w:rsidR="00AB059C">
          <w:rPr>
            <w:noProof/>
            <w:webHidden/>
          </w:rPr>
          <w:tab/>
        </w:r>
        <w:r w:rsidR="00AB059C">
          <w:rPr>
            <w:noProof/>
            <w:webHidden/>
          </w:rPr>
          <w:fldChar w:fldCharType="begin"/>
        </w:r>
        <w:r w:rsidR="00AB059C">
          <w:rPr>
            <w:noProof/>
            <w:webHidden/>
          </w:rPr>
          <w:instrText xml:space="preserve"> PAGEREF _Toc124950227 \h </w:instrText>
        </w:r>
        <w:r w:rsidR="00AB059C">
          <w:rPr>
            <w:noProof/>
            <w:webHidden/>
          </w:rPr>
        </w:r>
        <w:r w:rsidR="00AB059C">
          <w:rPr>
            <w:noProof/>
            <w:webHidden/>
          </w:rPr>
          <w:fldChar w:fldCharType="separate"/>
        </w:r>
        <w:r w:rsidR="002D0B7D">
          <w:rPr>
            <w:noProof/>
            <w:webHidden/>
          </w:rPr>
          <w:t>41</w:t>
        </w:r>
        <w:r w:rsidR="00AB059C">
          <w:rPr>
            <w:noProof/>
            <w:webHidden/>
          </w:rPr>
          <w:fldChar w:fldCharType="end"/>
        </w:r>
      </w:hyperlink>
    </w:p>
    <w:p w14:paraId="2F6025E7" w14:textId="26FFAEB9"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28" w:history="1">
        <w:r w:rsidR="00AB059C" w:rsidRPr="00732D53">
          <w:rPr>
            <w:rStyle w:val="Hyperlink"/>
            <w:noProof/>
          </w:rPr>
          <w:t>3.9</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Performance</w:t>
        </w:r>
        <w:r w:rsidR="00AB059C">
          <w:rPr>
            <w:noProof/>
            <w:webHidden/>
          </w:rPr>
          <w:tab/>
        </w:r>
        <w:r w:rsidR="00AB059C">
          <w:rPr>
            <w:noProof/>
            <w:webHidden/>
          </w:rPr>
          <w:fldChar w:fldCharType="begin"/>
        </w:r>
        <w:r w:rsidR="00AB059C">
          <w:rPr>
            <w:noProof/>
            <w:webHidden/>
          </w:rPr>
          <w:instrText xml:space="preserve"> PAGEREF _Toc124950228 \h </w:instrText>
        </w:r>
        <w:r w:rsidR="00AB059C">
          <w:rPr>
            <w:noProof/>
            <w:webHidden/>
          </w:rPr>
        </w:r>
        <w:r w:rsidR="00AB059C">
          <w:rPr>
            <w:noProof/>
            <w:webHidden/>
          </w:rPr>
          <w:fldChar w:fldCharType="separate"/>
        </w:r>
        <w:r w:rsidR="002D0B7D">
          <w:rPr>
            <w:noProof/>
            <w:webHidden/>
          </w:rPr>
          <w:t>42</w:t>
        </w:r>
        <w:r w:rsidR="00AB059C">
          <w:rPr>
            <w:noProof/>
            <w:webHidden/>
          </w:rPr>
          <w:fldChar w:fldCharType="end"/>
        </w:r>
      </w:hyperlink>
    </w:p>
    <w:p w14:paraId="169ADD98" w14:textId="2600872D"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29" w:history="1">
        <w:r w:rsidR="00AB059C" w:rsidRPr="00732D53">
          <w:rPr>
            <w:rStyle w:val="Hyperlink"/>
            <w:noProof/>
          </w:rPr>
          <w:t>3.9.1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Performance Engineering</w:t>
        </w:r>
        <w:r w:rsidR="00AB059C">
          <w:rPr>
            <w:noProof/>
            <w:webHidden/>
          </w:rPr>
          <w:tab/>
        </w:r>
        <w:r w:rsidR="00AB059C">
          <w:rPr>
            <w:noProof/>
            <w:webHidden/>
          </w:rPr>
          <w:fldChar w:fldCharType="begin"/>
        </w:r>
        <w:r w:rsidR="00AB059C">
          <w:rPr>
            <w:noProof/>
            <w:webHidden/>
          </w:rPr>
          <w:instrText xml:space="preserve"> PAGEREF _Toc124950229 \h </w:instrText>
        </w:r>
        <w:r w:rsidR="00AB059C">
          <w:rPr>
            <w:noProof/>
            <w:webHidden/>
          </w:rPr>
        </w:r>
        <w:r w:rsidR="00AB059C">
          <w:rPr>
            <w:noProof/>
            <w:webHidden/>
          </w:rPr>
          <w:fldChar w:fldCharType="separate"/>
        </w:r>
        <w:r w:rsidR="002D0B7D">
          <w:rPr>
            <w:noProof/>
            <w:webHidden/>
          </w:rPr>
          <w:t>42</w:t>
        </w:r>
        <w:r w:rsidR="00AB059C">
          <w:rPr>
            <w:noProof/>
            <w:webHidden/>
          </w:rPr>
          <w:fldChar w:fldCharType="end"/>
        </w:r>
      </w:hyperlink>
    </w:p>
    <w:p w14:paraId="4E33DF6B" w14:textId="25B59E4E"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0" w:history="1">
        <w:r w:rsidR="00AB059C" w:rsidRPr="00732D53">
          <w:rPr>
            <w:rStyle w:val="Hyperlink"/>
            <w:noProof/>
          </w:rPr>
          <w:t>3.9.2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Performance requirements</w:t>
        </w:r>
        <w:r w:rsidR="00AB059C">
          <w:rPr>
            <w:noProof/>
            <w:webHidden/>
          </w:rPr>
          <w:tab/>
        </w:r>
        <w:r w:rsidR="00AB059C">
          <w:rPr>
            <w:noProof/>
            <w:webHidden/>
          </w:rPr>
          <w:fldChar w:fldCharType="begin"/>
        </w:r>
        <w:r w:rsidR="00AB059C">
          <w:rPr>
            <w:noProof/>
            <w:webHidden/>
          </w:rPr>
          <w:instrText xml:space="preserve"> PAGEREF _Toc124950230 \h </w:instrText>
        </w:r>
        <w:r w:rsidR="00AB059C">
          <w:rPr>
            <w:noProof/>
            <w:webHidden/>
          </w:rPr>
        </w:r>
        <w:r w:rsidR="00AB059C">
          <w:rPr>
            <w:noProof/>
            <w:webHidden/>
          </w:rPr>
          <w:fldChar w:fldCharType="separate"/>
        </w:r>
        <w:r w:rsidR="002D0B7D">
          <w:rPr>
            <w:noProof/>
            <w:webHidden/>
          </w:rPr>
          <w:t>43</w:t>
        </w:r>
        <w:r w:rsidR="00AB059C">
          <w:rPr>
            <w:noProof/>
            <w:webHidden/>
          </w:rPr>
          <w:fldChar w:fldCharType="end"/>
        </w:r>
      </w:hyperlink>
    </w:p>
    <w:p w14:paraId="370EE57C" w14:textId="7AA0AB13"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1" w:history="1">
        <w:r w:rsidR="00AB059C" w:rsidRPr="00732D53">
          <w:rPr>
            <w:rStyle w:val="Hyperlink"/>
            <w:noProof/>
          </w:rPr>
          <w:t>3.9.3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Performance Model</w:t>
        </w:r>
        <w:r w:rsidR="00AB059C">
          <w:rPr>
            <w:noProof/>
            <w:webHidden/>
          </w:rPr>
          <w:tab/>
        </w:r>
        <w:r w:rsidR="00AB059C">
          <w:rPr>
            <w:noProof/>
            <w:webHidden/>
          </w:rPr>
          <w:fldChar w:fldCharType="begin"/>
        </w:r>
        <w:r w:rsidR="00AB059C">
          <w:rPr>
            <w:noProof/>
            <w:webHidden/>
          </w:rPr>
          <w:instrText xml:space="preserve"> PAGEREF _Toc124950231 \h </w:instrText>
        </w:r>
        <w:r w:rsidR="00AB059C">
          <w:rPr>
            <w:noProof/>
            <w:webHidden/>
          </w:rPr>
        </w:r>
        <w:r w:rsidR="00AB059C">
          <w:rPr>
            <w:noProof/>
            <w:webHidden/>
          </w:rPr>
          <w:fldChar w:fldCharType="separate"/>
        </w:r>
        <w:r w:rsidR="002D0B7D">
          <w:rPr>
            <w:noProof/>
            <w:webHidden/>
          </w:rPr>
          <w:t>44</w:t>
        </w:r>
        <w:r w:rsidR="00AB059C">
          <w:rPr>
            <w:noProof/>
            <w:webHidden/>
          </w:rPr>
          <w:fldChar w:fldCharType="end"/>
        </w:r>
      </w:hyperlink>
    </w:p>
    <w:p w14:paraId="5186A92D" w14:textId="1DBBB34A"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32" w:history="1">
        <w:r w:rsidR="00AB059C" w:rsidRPr="00732D53">
          <w:rPr>
            <w:rStyle w:val="Hyperlink"/>
            <w:noProof/>
          </w:rPr>
          <w:t>3.10</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Capacity</w:t>
        </w:r>
        <w:r w:rsidR="00AB059C">
          <w:rPr>
            <w:noProof/>
            <w:webHidden/>
          </w:rPr>
          <w:tab/>
        </w:r>
        <w:r w:rsidR="00AB059C">
          <w:rPr>
            <w:noProof/>
            <w:webHidden/>
          </w:rPr>
          <w:fldChar w:fldCharType="begin"/>
        </w:r>
        <w:r w:rsidR="00AB059C">
          <w:rPr>
            <w:noProof/>
            <w:webHidden/>
          </w:rPr>
          <w:instrText xml:space="preserve"> PAGEREF _Toc124950232 \h </w:instrText>
        </w:r>
        <w:r w:rsidR="00AB059C">
          <w:rPr>
            <w:noProof/>
            <w:webHidden/>
          </w:rPr>
        </w:r>
        <w:r w:rsidR="00AB059C">
          <w:rPr>
            <w:noProof/>
            <w:webHidden/>
          </w:rPr>
          <w:fldChar w:fldCharType="separate"/>
        </w:r>
        <w:r w:rsidR="002D0B7D">
          <w:rPr>
            <w:noProof/>
            <w:webHidden/>
          </w:rPr>
          <w:t>45</w:t>
        </w:r>
        <w:r w:rsidR="00AB059C">
          <w:rPr>
            <w:noProof/>
            <w:webHidden/>
          </w:rPr>
          <w:fldChar w:fldCharType="end"/>
        </w:r>
      </w:hyperlink>
    </w:p>
    <w:p w14:paraId="3615091A" w14:textId="63FC0BB0"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3" w:history="1">
        <w:r w:rsidR="00AB059C" w:rsidRPr="00732D53">
          <w:rPr>
            <w:rStyle w:val="Hyperlink"/>
            <w:noProof/>
          </w:rPr>
          <w:t>3.10.1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Processing capacity</w:t>
        </w:r>
        <w:r w:rsidR="00AB059C">
          <w:rPr>
            <w:noProof/>
            <w:webHidden/>
          </w:rPr>
          <w:tab/>
        </w:r>
        <w:r w:rsidR="00AB059C">
          <w:rPr>
            <w:noProof/>
            <w:webHidden/>
          </w:rPr>
          <w:fldChar w:fldCharType="begin"/>
        </w:r>
        <w:r w:rsidR="00AB059C">
          <w:rPr>
            <w:noProof/>
            <w:webHidden/>
          </w:rPr>
          <w:instrText xml:space="preserve"> PAGEREF _Toc124950233 \h </w:instrText>
        </w:r>
        <w:r w:rsidR="00AB059C">
          <w:rPr>
            <w:noProof/>
            <w:webHidden/>
          </w:rPr>
        </w:r>
        <w:r w:rsidR="00AB059C">
          <w:rPr>
            <w:noProof/>
            <w:webHidden/>
          </w:rPr>
          <w:fldChar w:fldCharType="separate"/>
        </w:r>
        <w:r w:rsidR="002D0B7D">
          <w:rPr>
            <w:noProof/>
            <w:webHidden/>
          </w:rPr>
          <w:t>45</w:t>
        </w:r>
        <w:r w:rsidR="00AB059C">
          <w:rPr>
            <w:noProof/>
            <w:webHidden/>
          </w:rPr>
          <w:fldChar w:fldCharType="end"/>
        </w:r>
      </w:hyperlink>
    </w:p>
    <w:p w14:paraId="600AF78B" w14:textId="2AFBCB7D"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4" w:history="1">
        <w:r w:rsidR="00AB059C" w:rsidRPr="00732D53">
          <w:rPr>
            <w:rStyle w:val="Hyperlink"/>
            <w:noProof/>
          </w:rPr>
          <w:t>3.10.2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Storage capacity</w:t>
        </w:r>
        <w:r w:rsidR="00AB059C">
          <w:rPr>
            <w:noProof/>
            <w:webHidden/>
          </w:rPr>
          <w:tab/>
        </w:r>
        <w:r w:rsidR="00AB059C">
          <w:rPr>
            <w:noProof/>
            <w:webHidden/>
          </w:rPr>
          <w:fldChar w:fldCharType="begin"/>
        </w:r>
        <w:r w:rsidR="00AB059C">
          <w:rPr>
            <w:noProof/>
            <w:webHidden/>
          </w:rPr>
          <w:instrText xml:space="preserve"> PAGEREF _Toc124950234 \h </w:instrText>
        </w:r>
        <w:r w:rsidR="00AB059C">
          <w:rPr>
            <w:noProof/>
            <w:webHidden/>
          </w:rPr>
        </w:r>
        <w:r w:rsidR="00AB059C">
          <w:rPr>
            <w:noProof/>
            <w:webHidden/>
          </w:rPr>
          <w:fldChar w:fldCharType="separate"/>
        </w:r>
        <w:r w:rsidR="002D0B7D">
          <w:rPr>
            <w:noProof/>
            <w:webHidden/>
          </w:rPr>
          <w:t>45</w:t>
        </w:r>
        <w:r w:rsidR="00AB059C">
          <w:rPr>
            <w:noProof/>
            <w:webHidden/>
          </w:rPr>
          <w:fldChar w:fldCharType="end"/>
        </w:r>
      </w:hyperlink>
    </w:p>
    <w:p w14:paraId="1FC78C2E" w14:textId="2E01CF7A"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5" w:history="1">
        <w:r w:rsidR="00AB059C" w:rsidRPr="00732D53">
          <w:rPr>
            <w:rStyle w:val="Hyperlink"/>
            <w:noProof/>
          </w:rPr>
          <w:t>3.10.3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Network capacity</w:t>
        </w:r>
        <w:r w:rsidR="00AB059C">
          <w:rPr>
            <w:noProof/>
            <w:webHidden/>
          </w:rPr>
          <w:tab/>
        </w:r>
        <w:r w:rsidR="00AB059C">
          <w:rPr>
            <w:noProof/>
            <w:webHidden/>
          </w:rPr>
          <w:fldChar w:fldCharType="begin"/>
        </w:r>
        <w:r w:rsidR="00AB059C">
          <w:rPr>
            <w:noProof/>
            <w:webHidden/>
          </w:rPr>
          <w:instrText xml:space="preserve"> PAGEREF _Toc124950235 \h </w:instrText>
        </w:r>
        <w:r w:rsidR="00AB059C">
          <w:rPr>
            <w:noProof/>
            <w:webHidden/>
          </w:rPr>
        </w:r>
        <w:r w:rsidR="00AB059C">
          <w:rPr>
            <w:noProof/>
            <w:webHidden/>
          </w:rPr>
          <w:fldChar w:fldCharType="separate"/>
        </w:r>
        <w:r w:rsidR="002D0B7D">
          <w:rPr>
            <w:noProof/>
            <w:webHidden/>
          </w:rPr>
          <w:t>45</w:t>
        </w:r>
        <w:r w:rsidR="00AB059C">
          <w:rPr>
            <w:noProof/>
            <w:webHidden/>
          </w:rPr>
          <w:fldChar w:fldCharType="end"/>
        </w:r>
      </w:hyperlink>
    </w:p>
    <w:p w14:paraId="45597DC7" w14:textId="411AFA74"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6" w:history="1">
        <w:r w:rsidR="00AB059C" w:rsidRPr="00732D53">
          <w:rPr>
            <w:rStyle w:val="Hyperlink"/>
            <w:noProof/>
          </w:rPr>
          <w:t>3.10.4</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Capacity provisioning activities</w:t>
        </w:r>
        <w:r w:rsidR="00AB059C">
          <w:rPr>
            <w:noProof/>
            <w:webHidden/>
          </w:rPr>
          <w:tab/>
        </w:r>
        <w:r w:rsidR="00AB059C">
          <w:rPr>
            <w:noProof/>
            <w:webHidden/>
          </w:rPr>
          <w:fldChar w:fldCharType="begin"/>
        </w:r>
        <w:r w:rsidR="00AB059C">
          <w:rPr>
            <w:noProof/>
            <w:webHidden/>
          </w:rPr>
          <w:instrText xml:space="preserve"> PAGEREF _Toc124950236 \h </w:instrText>
        </w:r>
        <w:r w:rsidR="00AB059C">
          <w:rPr>
            <w:noProof/>
            <w:webHidden/>
          </w:rPr>
        </w:r>
        <w:r w:rsidR="00AB059C">
          <w:rPr>
            <w:noProof/>
            <w:webHidden/>
          </w:rPr>
          <w:fldChar w:fldCharType="separate"/>
        </w:r>
        <w:r w:rsidR="002D0B7D">
          <w:rPr>
            <w:noProof/>
            <w:webHidden/>
          </w:rPr>
          <w:t>46</w:t>
        </w:r>
        <w:r w:rsidR="00AB059C">
          <w:rPr>
            <w:noProof/>
            <w:webHidden/>
          </w:rPr>
          <w:fldChar w:fldCharType="end"/>
        </w:r>
      </w:hyperlink>
    </w:p>
    <w:p w14:paraId="153B168F" w14:textId="0BDFE339"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37" w:history="1">
        <w:r w:rsidR="00AB059C" w:rsidRPr="00732D53">
          <w:rPr>
            <w:rStyle w:val="Hyperlink"/>
            <w:noProof/>
          </w:rPr>
          <w:t>3.11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Bandwidth and I/O</w:t>
        </w:r>
        <w:r w:rsidR="00AB059C">
          <w:rPr>
            <w:noProof/>
            <w:webHidden/>
          </w:rPr>
          <w:tab/>
        </w:r>
        <w:r w:rsidR="00AB059C">
          <w:rPr>
            <w:noProof/>
            <w:webHidden/>
          </w:rPr>
          <w:fldChar w:fldCharType="begin"/>
        </w:r>
        <w:r w:rsidR="00AB059C">
          <w:rPr>
            <w:noProof/>
            <w:webHidden/>
          </w:rPr>
          <w:instrText xml:space="preserve"> PAGEREF _Toc124950237 \h </w:instrText>
        </w:r>
        <w:r w:rsidR="00AB059C">
          <w:rPr>
            <w:noProof/>
            <w:webHidden/>
          </w:rPr>
        </w:r>
        <w:r w:rsidR="00AB059C">
          <w:rPr>
            <w:noProof/>
            <w:webHidden/>
          </w:rPr>
          <w:fldChar w:fldCharType="separate"/>
        </w:r>
        <w:r w:rsidR="002D0B7D">
          <w:rPr>
            <w:noProof/>
            <w:webHidden/>
          </w:rPr>
          <w:t>46</w:t>
        </w:r>
        <w:r w:rsidR="00AB059C">
          <w:rPr>
            <w:noProof/>
            <w:webHidden/>
          </w:rPr>
          <w:fldChar w:fldCharType="end"/>
        </w:r>
      </w:hyperlink>
    </w:p>
    <w:p w14:paraId="16DD2892" w14:textId="19AAFE50"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38" w:history="1">
        <w:r w:rsidR="00AB059C" w:rsidRPr="00732D53">
          <w:rPr>
            <w:rStyle w:val="Hyperlink"/>
            <w:noProof/>
          </w:rPr>
          <w:t>3.12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Tech Refresh</w:t>
        </w:r>
        <w:r w:rsidR="00AB059C">
          <w:rPr>
            <w:noProof/>
            <w:webHidden/>
          </w:rPr>
          <w:tab/>
        </w:r>
        <w:r w:rsidR="00AB059C">
          <w:rPr>
            <w:noProof/>
            <w:webHidden/>
          </w:rPr>
          <w:fldChar w:fldCharType="begin"/>
        </w:r>
        <w:r w:rsidR="00AB059C">
          <w:rPr>
            <w:noProof/>
            <w:webHidden/>
          </w:rPr>
          <w:instrText xml:space="preserve"> PAGEREF _Toc124950238 \h </w:instrText>
        </w:r>
        <w:r w:rsidR="00AB059C">
          <w:rPr>
            <w:noProof/>
            <w:webHidden/>
          </w:rPr>
        </w:r>
        <w:r w:rsidR="00AB059C">
          <w:rPr>
            <w:noProof/>
            <w:webHidden/>
          </w:rPr>
          <w:fldChar w:fldCharType="separate"/>
        </w:r>
        <w:r w:rsidR="002D0B7D">
          <w:rPr>
            <w:noProof/>
            <w:webHidden/>
          </w:rPr>
          <w:t>47</w:t>
        </w:r>
        <w:r w:rsidR="00AB059C">
          <w:rPr>
            <w:noProof/>
            <w:webHidden/>
          </w:rPr>
          <w:fldChar w:fldCharType="end"/>
        </w:r>
      </w:hyperlink>
    </w:p>
    <w:p w14:paraId="3D6A1A7E" w14:textId="0C1CE208"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39" w:history="1">
        <w:r w:rsidR="00AB059C" w:rsidRPr="00732D53">
          <w:rPr>
            <w:rStyle w:val="Hyperlink"/>
            <w:noProof/>
          </w:rPr>
          <w:t>3.12.1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Software Refresh</w:t>
        </w:r>
        <w:r w:rsidR="00AB059C">
          <w:rPr>
            <w:noProof/>
            <w:webHidden/>
          </w:rPr>
          <w:tab/>
        </w:r>
        <w:r w:rsidR="00AB059C">
          <w:rPr>
            <w:noProof/>
            <w:webHidden/>
          </w:rPr>
          <w:fldChar w:fldCharType="begin"/>
        </w:r>
        <w:r w:rsidR="00AB059C">
          <w:rPr>
            <w:noProof/>
            <w:webHidden/>
          </w:rPr>
          <w:instrText xml:space="preserve"> PAGEREF _Toc124950239 \h </w:instrText>
        </w:r>
        <w:r w:rsidR="00AB059C">
          <w:rPr>
            <w:noProof/>
            <w:webHidden/>
          </w:rPr>
        </w:r>
        <w:r w:rsidR="00AB059C">
          <w:rPr>
            <w:noProof/>
            <w:webHidden/>
          </w:rPr>
          <w:fldChar w:fldCharType="separate"/>
        </w:r>
        <w:r w:rsidR="002D0B7D">
          <w:rPr>
            <w:noProof/>
            <w:webHidden/>
          </w:rPr>
          <w:t>47</w:t>
        </w:r>
        <w:r w:rsidR="00AB059C">
          <w:rPr>
            <w:noProof/>
            <w:webHidden/>
          </w:rPr>
          <w:fldChar w:fldCharType="end"/>
        </w:r>
      </w:hyperlink>
    </w:p>
    <w:p w14:paraId="2A87291E" w14:textId="7C84FD7F"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40" w:history="1">
        <w:r w:rsidR="00AB059C" w:rsidRPr="00732D53">
          <w:rPr>
            <w:rStyle w:val="Hyperlink"/>
            <w:noProof/>
          </w:rPr>
          <w:t>3.12.2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Hardware Refresh</w:t>
        </w:r>
        <w:r w:rsidR="00AB059C">
          <w:rPr>
            <w:noProof/>
            <w:webHidden/>
          </w:rPr>
          <w:tab/>
        </w:r>
        <w:r w:rsidR="00AB059C">
          <w:rPr>
            <w:noProof/>
            <w:webHidden/>
          </w:rPr>
          <w:fldChar w:fldCharType="begin"/>
        </w:r>
        <w:r w:rsidR="00AB059C">
          <w:rPr>
            <w:noProof/>
            <w:webHidden/>
          </w:rPr>
          <w:instrText xml:space="preserve"> PAGEREF _Toc124950240 \h </w:instrText>
        </w:r>
        <w:r w:rsidR="00AB059C">
          <w:rPr>
            <w:noProof/>
            <w:webHidden/>
          </w:rPr>
        </w:r>
        <w:r w:rsidR="00AB059C">
          <w:rPr>
            <w:noProof/>
            <w:webHidden/>
          </w:rPr>
          <w:fldChar w:fldCharType="separate"/>
        </w:r>
        <w:r w:rsidR="002D0B7D">
          <w:rPr>
            <w:noProof/>
            <w:webHidden/>
          </w:rPr>
          <w:t>48</w:t>
        </w:r>
        <w:r w:rsidR="00AB059C">
          <w:rPr>
            <w:noProof/>
            <w:webHidden/>
          </w:rPr>
          <w:fldChar w:fldCharType="end"/>
        </w:r>
      </w:hyperlink>
    </w:p>
    <w:p w14:paraId="1E413978" w14:textId="407202E4" w:rsidR="00AB059C" w:rsidRDefault="00000000">
      <w:pPr>
        <w:pStyle w:val="TOC1"/>
        <w:tabs>
          <w:tab w:val="right" w:leader="dot" w:pos="9010"/>
        </w:tabs>
        <w:rPr>
          <w:rFonts w:asciiTheme="minorHAnsi" w:eastAsiaTheme="minorEastAsia" w:hAnsiTheme="minorHAnsi" w:cstheme="minorBidi"/>
          <w:b w:val="0"/>
          <w:bCs w:val="0"/>
          <w:caps w:val="0"/>
          <w:noProof/>
          <w:color w:val="auto"/>
          <w:sz w:val="24"/>
          <w:lang w:eastAsia="en-GB"/>
        </w:rPr>
      </w:pPr>
      <w:hyperlink w:anchor="_Toc124950241" w:history="1">
        <w:r w:rsidR="00AB059C" w:rsidRPr="00732D53">
          <w:rPr>
            <w:rStyle w:val="Hyperlink"/>
            <w:noProof/>
          </w:rPr>
          <w:t>Security</w:t>
        </w:r>
        <w:r w:rsidR="00AB059C">
          <w:rPr>
            <w:noProof/>
            <w:webHidden/>
          </w:rPr>
          <w:tab/>
        </w:r>
        <w:r w:rsidR="00AB059C">
          <w:rPr>
            <w:noProof/>
            <w:webHidden/>
          </w:rPr>
          <w:fldChar w:fldCharType="begin"/>
        </w:r>
        <w:r w:rsidR="00AB059C">
          <w:rPr>
            <w:noProof/>
            <w:webHidden/>
          </w:rPr>
          <w:instrText xml:space="preserve"> PAGEREF _Toc124950241 \h </w:instrText>
        </w:r>
        <w:r w:rsidR="00AB059C">
          <w:rPr>
            <w:noProof/>
            <w:webHidden/>
          </w:rPr>
        </w:r>
        <w:r w:rsidR="00AB059C">
          <w:rPr>
            <w:noProof/>
            <w:webHidden/>
          </w:rPr>
          <w:fldChar w:fldCharType="separate"/>
        </w:r>
        <w:r w:rsidR="002D0B7D">
          <w:rPr>
            <w:noProof/>
            <w:webHidden/>
          </w:rPr>
          <w:t>51</w:t>
        </w:r>
        <w:r w:rsidR="00AB059C">
          <w:rPr>
            <w:noProof/>
            <w:webHidden/>
          </w:rPr>
          <w:fldChar w:fldCharType="end"/>
        </w:r>
      </w:hyperlink>
    </w:p>
    <w:p w14:paraId="474674B4" w14:textId="0CE0521B"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2" w:history="1">
        <w:r w:rsidR="00AB059C" w:rsidRPr="00732D53">
          <w:rPr>
            <w:rStyle w:val="Hyperlink"/>
            <w:noProof/>
          </w:rPr>
          <w:t>3.13</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Secure ways of working</w:t>
        </w:r>
        <w:r w:rsidR="00AB059C">
          <w:rPr>
            <w:noProof/>
            <w:webHidden/>
          </w:rPr>
          <w:tab/>
        </w:r>
        <w:r w:rsidR="00AB059C">
          <w:rPr>
            <w:noProof/>
            <w:webHidden/>
          </w:rPr>
          <w:fldChar w:fldCharType="begin"/>
        </w:r>
        <w:r w:rsidR="00AB059C">
          <w:rPr>
            <w:noProof/>
            <w:webHidden/>
          </w:rPr>
          <w:instrText xml:space="preserve"> PAGEREF _Toc124950242 \h </w:instrText>
        </w:r>
        <w:r w:rsidR="00AB059C">
          <w:rPr>
            <w:noProof/>
            <w:webHidden/>
          </w:rPr>
        </w:r>
        <w:r w:rsidR="00AB059C">
          <w:rPr>
            <w:noProof/>
            <w:webHidden/>
          </w:rPr>
          <w:fldChar w:fldCharType="separate"/>
        </w:r>
        <w:r w:rsidR="002D0B7D">
          <w:rPr>
            <w:noProof/>
            <w:webHidden/>
          </w:rPr>
          <w:t>51</w:t>
        </w:r>
        <w:r w:rsidR="00AB059C">
          <w:rPr>
            <w:noProof/>
            <w:webHidden/>
          </w:rPr>
          <w:fldChar w:fldCharType="end"/>
        </w:r>
      </w:hyperlink>
    </w:p>
    <w:p w14:paraId="74F7FB7F" w14:textId="538C66AC"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3" w:history="1">
        <w:r w:rsidR="00AB059C" w:rsidRPr="00732D53">
          <w:rPr>
            <w:rStyle w:val="Hyperlink"/>
            <w:noProof/>
          </w:rPr>
          <w:t>3.14</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Privacy</w:t>
        </w:r>
        <w:r w:rsidR="00AB059C">
          <w:rPr>
            <w:noProof/>
            <w:webHidden/>
          </w:rPr>
          <w:tab/>
        </w:r>
        <w:r w:rsidR="00AB059C">
          <w:rPr>
            <w:noProof/>
            <w:webHidden/>
          </w:rPr>
          <w:fldChar w:fldCharType="begin"/>
        </w:r>
        <w:r w:rsidR="00AB059C">
          <w:rPr>
            <w:noProof/>
            <w:webHidden/>
          </w:rPr>
          <w:instrText xml:space="preserve"> PAGEREF _Toc124950243 \h </w:instrText>
        </w:r>
        <w:r w:rsidR="00AB059C">
          <w:rPr>
            <w:noProof/>
            <w:webHidden/>
          </w:rPr>
        </w:r>
        <w:r w:rsidR="00AB059C">
          <w:rPr>
            <w:noProof/>
            <w:webHidden/>
          </w:rPr>
          <w:fldChar w:fldCharType="separate"/>
        </w:r>
        <w:r w:rsidR="002D0B7D">
          <w:rPr>
            <w:noProof/>
            <w:webHidden/>
          </w:rPr>
          <w:t>51</w:t>
        </w:r>
        <w:r w:rsidR="00AB059C">
          <w:rPr>
            <w:noProof/>
            <w:webHidden/>
          </w:rPr>
          <w:fldChar w:fldCharType="end"/>
        </w:r>
      </w:hyperlink>
    </w:p>
    <w:p w14:paraId="68783CBB" w14:textId="07AD23B4"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4" w:history="1">
        <w:r w:rsidR="00AB059C" w:rsidRPr="00732D53">
          <w:rPr>
            <w:rStyle w:val="Hyperlink"/>
            <w:noProof/>
          </w:rPr>
          <w:t>3.15</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Patching</w:t>
        </w:r>
        <w:r w:rsidR="00AB059C">
          <w:rPr>
            <w:noProof/>
            <w:webHidden/>
          </w:rPr>
          <w:tab/>
        </w:r>
        <w:r w:rsidR="00AB059C">
          <w:rPr>
            <w:noProof/>
            <w:webHidden/>
          </w:rPr>
          <w:fldChar w:fldCharType="begin"/>
        </w:r>
        <w:r w:rsidR="00AB059C">
          <w:rPr>
            <w:noProof/>
            <w:webHidden/>
          </w:rPr>
          <w:instrText xml:space="preserve"> PAGEREF _Toc124950244 \h </w:instrText>
        </w:r>
        <w:r w:rsidR="00AB059C">
          <w:rPr>
            <w:noProof/>
            <w:webHidden/>
          </w:rPr>
        </w:r>
        <w:r w:rsidR="00AB059C">
          <w:rPr>
            <w:noProof/>
            <w:webHidden/>
          </w:rPr>
          <w:fldChar w:fldCharType="separate"/>
        </w:r>
        <w:r w:rsidR="002D0B7D">
          <w:rPr>
            <w:noProof/>
            <w:webHidden/>
          </w:rPr>
          <w:t>52</w:t>
        </w:r>
        <w:r w:rsidR="00AB059C">
          <w:rPr>
            <w:noProof/>
            <w:webHidden/>
          </w:rPr>
          <w:fldChar w:fldCharType="end"/>
        </w:r>
      </w:hyperlink>
    </w:p>
    <w:p w14:paraId="67BECD0A" w14:textId="6856BC22"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5" w:history="1">
        <w:r w:rsidR="00AB059C" w:rsidRPr="00732D53">
          <w:rPr>
            <w:rStyle w:val="Hyperlink"/>
            <w:noProof/>
          </w:rPr>
          <w:t>3.16</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Removable media handling</w:t>
        </w:r>
        <w:r w:rsidR="00AB059C">
          <w:rPr>
            <w:noProof/>
            <w:webHidden/>
          </w:rPr>
          <w:tab/>
        </w:r>
        <w:r w:rsidR="00AB059C">
          <w:rPr>
            <w:noProof/>
            <w:webHidden/>
          </w:rPr>
          <w:fldChar w:fldCharType="begin"/>
        </w:r>
        <w:r w:rsidR="00AB059C">
          <w:rPr>
            <w:noProof/>
            <w:webHidden/>
          </w:rPr>
          <w:instrText xml:space="preserve"> PAGEREF _Toc124950245 \h </w:instrText>
        </w:r>
        <w:r w:rsidR="00AB059C">
          <w:rPr>
            <w:noProof/>
            <w:webHidden/>
          </w:rPr>
        </w:r>
        <w:r w:rsidR="00AB059C">
          <w:rPr>
            <w:noProof/>
            <w:webHidden/>
          </w:rPr>
          <w:fldChar w:fldCharType="separate"/>
        </w:r>
        <w:r w:rsidR="002D0B7D">
          <w:rPr>
            <w:noProof/>
            <w:webHidden/>
          </w:rPr>
          <w:t>52</w:t>
        </w:r>
        <w:r w:rsidR="00AB059C">
          <w:rPr>
            <w:noProof/>
            <w:webHidden/>
          </w:rPr>
          <w:fldChar w:fldCharType="end"/>
        </w:r>
      </w:hyperlink>
    </w:p>
    <w:p w14:paraId="1DCCE32F" w14:textId="1CC6258C"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6" w:history="1">
        <w:r w:rsidR="00AB059C" w:rsidRPr="00732D53">
          <w:rPr>
            <w:rStyle w:val="Hyperlink"/>
            <w:noProof/>
          </w:rPr>
          <w:t>3.17</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Security Event Management / SOC</w:t>
        </w:r>
        <w:r w:rsidR="00AB059C">
          <w:rPr>
            <w:noProof/>
            <w:webHidden/>
          </w:rPr>
          <w:tab/>
        </w:r>
        <w:r w:rsidR="00AB059C">
          <w:rPr>
            <w:noProof/>
            <w:webHidden/>
          </w:rPr>
          <w:fldChar w:fldCharType="begin"/>
        </w:r>
        <w:r w:rsidR="00AB059C">
          <w:rPr>
            <w:noProof/>
            <w:webHidden/>
          </w:rPr>
          <w:instrText xml:space="preserve"> PAGEREF _Toc124950246 \h </w:instrText>
        </w:r>
        <w:r w:rsidR="00AB059C">
          <w:rPr>
            <w:noProof/>
            <w:webHidden/>
          </w:rPr>
        </w:r>
        <w:r w:rsidR="00AB059C">
          <w:rPr>
            <w:noProof/>
            <w:webHidden/>
          </w:rPr>
          <w:fldChar w:fldCharType="separate"/>
        </w:r>
        <w:r w:rsidR="002D0B7D">
          <w:rPr>
            <w:noProof/>
            <w:webHidden/>
          </w:rPr>
          <w:t>52</w:t>
        </w:r>
        <w:r w:rsidR="00AB059C">
          <w:rPr>
            <w:noProof/>
            <w:webHidden/>
          </w:rPr>
          <w:fldChar w:fldCharType="end"/>
        </w:r>
      </w:hyperlink>
    </w:p>
    <w:p w14:paraId="583440CA" w14:textId="5FD359F0"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7" w:history="1">
        <w:r w:rsidR="00AB059C" w:rsidRPr="00732D53">
          <w:rPr>
            <w:rStyle w:val="Hyperlink"/>
            <w:noProof/>
          </w:rPr>
          <w:t>3.18</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PKI and Key Management</w:t>
        </w:r>
        <w:r w:rsidR="00AB059C">
          <w:rPr>
            <w:noProof/>
            <w:webHidden/>
          </w:rPr>
          <w:tab/>
        </w:r>
        <w:r w:rsidR="00AB059C">
          <w:rPr>
            <w:noProof/>
            <w:webHidden/>
          </w:rPr>
          <w:fldChar w:fldCharType="begin"/>
        </w:r>
        <w:r w:rsidR="00AB059C">
          <w:rPr>
            <w:noProof/>
            <w:webHidden/>
          </w:rPr>
          <w:instrText xml:space="preserve"> PAGEREF _Toc124950247 \h </w:instrText>
        </w:r>
        <w:r w:rsidR="00AB059C">
          <w:rPr>
            <w:noProof/>
            <w:webHidden/>
          </w:rPr>
        </w:r>
        <w:r w:rsidR="00AB059C">
          <w:rPr>
            <w:noProof/>
            <w:webHidden/>
          </w:rPr>
          <w:fldChar w:fldCharType="separate"/>
        </w:r>
        <w:r w:rsidR="002D0B7D">
          <w:rPr>
            <w:noProof/>
            <w:webHidden/>
          </w:rPr>
          <w:t>52</w:t>
        </w:r>
        <w:r w:rsidR="00AB059C">
          <w:rPr>
            <w:noProof/>
            <w:webHidden/>
          </w:rPr>
          <w:fldChar w:fldCharType="end"/>
        </w:r>
      </w:hyperlink>
    </w:p>
    <w:p w14:paraId="67A6607E" w14:textId="732617DF"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8" w:history="1">
        <w:r w:rsidR="00AB059C" w:rsidRPr="00732D53">
          <w:rPr>
            <w:rStyle w:val="Hyperlink"/>
            <w:noProof/>
          </w:rPr>
          <w:t>3.19</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Authentication &amp; Authorisation</w:t>
        </w:r>
        <w:r w:rsidR="00AB059C">
          <w:rPr>
            <w:noProof/>
            <w:webHidden/>
          </w:rPr>
          <w:tab/>
        </w:r>
        <w:r w:rsidR="00AB059C">
          <w:rPr>
            <w:noProof/>
            <w:webHidden/>
          </w:rPr>
          <w:fldChar w:fldCharType="begin"/>
        </w:r>
        <w:r w:rsidR="00AB059C">
          <w:rPr>
            <w:noProof/>
            <w:webHidden/>
          </w:rPr>
          <w:instrText xml:space="preserve"> PAGEREF _Toc124950248 \h </w:instrText>
        </w:r>
        <w:r w:rsidR="00AB059C">
          <w:rPr>
            <w:noProof/>
            <w:webHidden/>
          </w:rPr>
        </w:r>
        <w:r w:rsidR="00AB059C">
          <w:rPr>
            <w:noProof/>
            <w:webHidden/>
          </w:rPr>
          <w:fldChar w:fldCharType="separate"/>
        </w:r>
        <w:r w:rsidR="002D0B7D">
          <w:rPr>
            <w:noProof/>
            <w:webHidden/>
          </w:rPr>
          <w:t>53</w:t>
        </w:r>
        <w:r w:rsidR="00AB059C">
          <w:rPr>
            <w:noProof/>
            <w:webHidden/>
          </w:rPr>
          <w:fldChar w:fldCharType="end"/>
        </w:r>
      </w:hyperlink>
    </w:p>
    <w:p w14:paraId="74D0BD2D" w14:textId="75DBA33A"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49" w:history="1">
        <w:r w:rsidR="00AB059C" w:rsidRPr="00732D53">
          <w:rPr>
            <w:rStyle w:val="Hyperlink"/>
            <w:noProof/>
          </w:rPr>
          <w:t>3.20</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Integrity</w:t>
        </w:r>
        <w:r w:rsidR="00AB059C">
          <w:rPr>
            <w:noProof/>
            <w:webHidden/>
          </w:rPr>
          <w:tab/>
        </w:r>
        <w:r w:rsidR="00AB059C">
          <w:rPr>
            <w:noProof/>
            <w:webHidden/>
          </w:rPr>
          <w:fldChar w:fldCharType="begin"/>
        </w:r>
        <w:r w:rsidR="00AB059C">
          <w:rPr>
            <w:noProof/>
            <w:webHidden/>
          </w:rPr>
          <w:instrText xml:space="preserve"> PAGEREF _Toc124950249 \h </w:instrText>
        </w:r>
        <w:r w:rsidR="00AB059C">
          <w:rPr>
            <w:noProof/>
            <w:webHidden/>
          </w:rPr>
        </w:r>
        <w:r w:rsidR="00AB059C">
          <w:rPr>
            <w:noProof/>
            <w:webHidden/>
          </w:rPr>
          <w:fldChar w:fldCharType="separate"/>
        </w:r>
        <w:r w:rsidR="002D0B7D">
          <w:rPr>
            <w:noProof/>
            <w:webHidden/>
          </w:rPr>
          <w:t>53</w:t>
        </w:r>
        <w:r w:rsidR="00AB059C">
          <w:rPr>
            <w:noProof/>
            <w:webHidden/>
          </w:rPr>
          <w:fldChar w:fldCharType="end"/>
        </w:r>
      </w:hyperlink>
    </w:p>
    <w:p w14:paraId="06F66DC6" w14:textId="4EB67788"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50" w:history="1">
        <w:r w:rsidR="00AB059C" w:rsidRPr="00732D53">
          <w:rPr>
            <w:rStyle w:val="Hyperlink"/>
            <w:noProof/>
          </w:rPr>
          <w:t>3.21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Audit (including additional solution)</w:t>
        </w:r>
        <w:r w:rsidR="00AB059C">
          <w:rPr>
            <w:noProof/>
            <w:webHidden/>
          </w:rPr>
          <w:tab/>
        </w:r>
        <w:r w:rsidR="00AB059C">
          <w:rPr>
            <w:noProof/>
            <w:webHidden/>
          </w:rPr>
          <w:fldChar w:fldCharType="begin"/>
        </w:r>
        <w:r w:rsidR="00AB059C">
          <w:rPr>
            <w:noProof/>
            <w:webHidden/>
          </w:rPr>
          <w:instrText xml:space="preserve"> PAGEREF _Toc124950250 \h </w:instrText>
        </w:r>
        <w:r w:rsidR="00AB059C">
          <w:rPr>
            <w:noProof/>
            <w:webHidden/>
          </w:rPr>
        </w:r>
        <w:r w:rsidR="00AB059C">
          <w:rPr>
            <w:noProof/>
            <w:webHidden/>
          </w:rPr>
          <w:fldChar w:fldCharType="separate"/>
        </w:r>
        <w:r w:rsidR="002D0B7D">
          <w:rPr>
            <w:noProof/>
            <w:webHidden/>
          </w:rPr>
          <w:t>53</w:t>
        </w:r>
        <w:r w:rsidR="00AB059C">
          <w:rPr>
            <w:noProof/>
            <w:webHidden/>
          </w:rPr>
          <w:fldChar w:fldCharType="end"/>
        </w:r>
      </w:hyperlink>
    </w:p>
    <w:p w14:paraId="36DDF350" w14:textId="213D420A" w:rsidR="00AB059C" w:rsidRDefault="00000000">
      <w:pPr>
        <w:pStyle w:val="TOC2"/>
        <w:tabs>
          <w:tab w:val="left" w:pos="1100"/>
          <w:tab w:val="right" w:leader="dot" w:pos="9010"/>
        </w:tabs>
        <w:rPr>
          <w:rFonts w:asciiTheme="minorHAnsi" w:eastAsiaTheme="minorEastAsia" w:hAnsiTheme="minorHAnsi" w:cstheme="minorBidi"/>
          <w:bCs w:val="0"/>
          <w:noProof/>
          <w:color w:val="auto"/>
          <w:sz w:val="24"/>
          <w:szCs w:val="24"/>
          <w:lang w:eastAsia="en-GB"/>
        </w:rPr>
      </w:pPr>
      <w:hyperlink w:anchor="_Toc124950251" w:history="1">
        <w:r w:rsidR="00AB059C" w:rsidRPr="00732D53">
          <w:rPr>
            <w:rStyle w:val="Hyperlink"/>
            <w:noProof/>
          </w:rPr>
          <w:t>3.22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Non-Standard Services (NSS)</w:t>
        </w:r>
        <w:r w:rsidR="00AB059C">
          <w:rPr>
            <w:noProof/>
            <w:webHidden/>
          </w:rPr>
          <w:tab/>
        </w:r>
        <w:r w:rsidR="00AB059C">
          <w:rPr>
            <w:noProof/>
            <w:webHidden/>
          </w:rPr>
          <w:fldChar w:fldCharType="begin"/>
        </w:r>
        <w:r w:rsidR="00AB059C">
          <w:rPr>
            <w:noProof/>
            <w:webHidden/>
          </w:rPr>
          <w:instrText xml:space="preserve"> PAGEREF _Toc124950251 \h </w:instrText>
        </w:r>
        <w:r w:rsidR="00AB059C">
          <w:rPr>
            <w:noProof/>
            <w:webHidden/>
          </w:rPr>
        </w:r>
        <w:r w:rsidR="00AB059C">
          <w:rPr>
            <w:noProof/>
            <w:webHidden/>
          </w:rPr>
          <w:fldChar w:fldCharType="separate"/>
        </w:r>
        <w:r w:rsidR="002D0B7D">
          <w:rPr>
            <w:noProof/>
            <w:webHidden/>
          </w:rPr>
          <w:t>55</w:t>
        </w:r>
        <w:r w:rsidR="00AB059C">
          <w:rPr>
            <w:noProof/>
            <w:webHidden/>
          </w:rPr>
          <w:fldChar w:fldCharType="end"/>
        </w:r>
      </w:hyperlink>
    </w:p>
    <w:p w14:paraId="7BCC083E" w14:textId="5D32FACE" w:rsidR="00AB059C" w:rsidRDefault="00000000">
      <w:pPr>
        <w:pStyle w:val="TOC1"/>
        <w:tabs>
          <w:tab w:val="left" w:pos="440"/>
          <w:tab w:val="right" w:leader="dot" w:pos="9010"/>
        </w:tabs>
        <w:rPr>
          <w:rFonts w:asciiTheme="minorHAnsi" w:eastAsiaTheme="minorEastAsia" w:hAnsiTheme="minorHAnsi" w:cstheme="minorBidi"/>
          <w:b w:val="0"/>
          <w:bCs w:val="0"/>
          <w:caps w:val="0"/>
          <w:noProof/>
          <w:color w:val="auto"/>
          <w:sz w:val="24"/>
          <w:lang w:eastAsia="en-GB"/>
        </w:rPr>
      </w:pPr>
      <w:hyperlink w:anchor="_Toc124950252" w:history="1">
        <w:r w:rsidR="00AB059C" w:rsidRPr="00732D53">
          <w:rPr>
            <w:rStyle w:val="Hyperlink"/>
            <w:noProof/>
          </w:rPr>
          <w:t>4</w:t>
        </w:r>
        <w:r w:rsidR="00AB059C">
          <w:rPr>
            <w:rFonts w:asciiTheme="minorHAnsi" w:eastAsiaTheme="minorEastAsia" w:hAnsiTheme="minorHAnsi" w:cstheme="minorBidi"/>
            <w:b w:val="0"/>
            <w:bCs w:val="0"/>
            <w:caps w:val="0"/>
            <w:noProof/>
            <w:color w:val="auto"/>
            <w:sz w:val="24"/>
            <w:lang w:eastAsia="en-GB"/>
          </w:rPr>
          <w:tab/>
        </w:r>
        <w:r w:rsidR="00AB059C" w:rsidRPr="00732D53">
          <w:rPr>
            <w:rStyle w:val="Hyperlink"/>
            <w:noProof/>
          </w:rPr>
          <w:t>Service model</w:t>
        </w:r>
        <w:r w:rsidR="00AB059C">
          <w:rPr>
            <w:noProof/>
            <w:webHidden/>
          </w:rPr>
          <w:tab/>
        </w:r>
        <w:r w:rsidR="00AB059C">
          <w:rPr>
            <w:noProof/>
            <w:webHidden/>
          </w:rPr>
          <w:fldChar w:fldCharType="begin"/>
        </w:r>
        <w:r w:rsidR="00AB059C">
          <w:rPr>
            <w:noProof/>
            <w:webHidden/>
          </w:rPr>
          <w:instrText xml:space="preserve"> PAGEREF _Toc124950252 \h </w:instrText>
        </w:r>
        <w:r w:rsidR="00AB059C">
          <w:rPr>
            <w:noProof/>
            <w:webHidden/>
          </w:rPr>
        </w:r>
        <w:r w:rsidR="00AB059C">
          <w:rPr>
            <w:noProof/>
            <w:webHidden/>
          </w:rPr>
          <w:fldChar w:fldCharType="separate"/>
        </w:r>
        <w:r w:rsidR="002D0B7D">
          <w:rPr>
            <w:noProof/>
            <w:webHidden/>
          </w:rPr>
          <w:t>56</w:t>
        </w:r>
        <w:r w:rsidR="00AB059C">
          <w:rPr>
            <w:noProof/>
            <w:webHidden/>
          </w:rPr>
          <w:fldChar w:fldCharType="end"/>
        </w:r>
      </w:hyperlink>
    </w:p>
    <w:p w14:paraId="5D653DF7" w14:textId="538A3A40"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53" w:history="1">
        <w:r w:rsidR="00AB059C" w:rsidRPr="00732D53">
          <w:rPr>
            <w:rStyle w:val="Hyperlink"/>
            <w:noProof/>
          </w:rPr>
          <w:t>4.1</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IT Service Management Solution</w:t>
        </w:r>
        <w:r w:rsidR="00AB059C">
          <w:rPr>
            <w:noProof/>
            <w:webHidden/>
          </w:rPr>
          <w:tab/>
        </w:r>
        <w:r w:rsidR="00AB059C">
          <w:rPr>
            <w:noProof/>
            <w:webHidden/>
          </w:rPr>
          <w:fldChar w:fldCharType="begin"/>
        </w:r>
        <w:r w:rsidR="00AB059C">
          <w:rPr>
            <w:noProof/>
            <w:webHidden/>
          </w:rPr>
          <w:instrText xml:space="preserve"> PAGEREF _Toc124950253 \h </w:instrText>
        </w:r>
        <w:r w:rsidR="00AB059C">
          <w:rPr>
            <w:noProof/>
            <w:webHidden/>
          </w:rPr>
        </w:r>
        <w:r w:rsidR="00AB059C">
          <w:rPr>
            <w:noProof/>
            <w:webHidden/>
          </w:rPr>
          <w:fldChar w:fldCharType="separate"/>
        </w:r>
        <w:r w:rsidR="002D0B7D">
          <w:rPr>
            <w:noProof/>
            <w:webHidden/>
          </w:rPr>
          <w:t>56</w:t>
        </w:r>
        <w:r w:rsidR="00AB059C">
          <w:rPr>
            <w:noProof/>
            <w:webHidden/>
          </w:rPr>
          <w:fldChar w:fldCharType="end"/>
        </w:r>
      </w:hyperlink>
    </w:p>
    <w:p w14:paraId="100707EC" w14:textId="6B3624DA"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54" w:history="1">
        <w:r w:rsidR="00AB059C" w:rsidRPr="00732D53">
          <w:rPr>
            <w:rStyle w:val="Hyperlink"/>
            <w:noProof/>
          </w:rPr>
          <w:t>4.1.1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IT Systems Management</w:t>
        </w:r>
        <w:r w:rsidR="00AB059C">
          <w:rPr>
            <w:noProof/>
            <w:webHidden/>
          </w:rPr>
          <w:tab/>
        </w:r>
        <w:r w:rsidR="00AB059C">
          <w:rPr>
            <w:noProof/>
            <w:webHidden/>
          </w:rPr>
          <w:fldChar w:fldCharType="begin"/>
        </w:r>
        <w:r w:rsidR="00AB059C">
          <w:rPr>
            <w:noProof/>
            <w:webHidden/>
          </w:rPr>
          <w:instrText xml:space="preserve"> PAGEREF _Toc124950254 \h </w:instrText>
        </w:r>
        <w:r w:rsidR="00AB059C">
          <w:rPr>
            <w:noProof/>
            <w:webHidden/>
          </w:rPr>
        </w:r>
        <w:r w:rsidR="00AB059C">
          <w:rPr>
            <w:noProof/>
            <w:webHidden/>
          </w:rPr>
          <w:fldChar w:fldCharType="separate"/>
        </w:r>
        <w:r w:rsidR="002D0B7D">
          <w:rPr>
            <w:noProof/>
            <w:webHidden/>
          </w:rPr>
          <w:t>56</w:t>
        </w:r>
        <w:r w:rsidR="00AB059C">
          <w:rPr>
            <w:noProof/>
            <w:webHidden/>
          </w:rPr>
          <w:fldChar w:fldCharType="end"/>
        </w:r>
      </w:hyperlink>
    </w:p>
    <w:p w14:paraId="78C79E61" w14:textId="50687214"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55" w:history="1">
        <w:r w:rsidR="00AB059C" w:rsidRPr="00732D53">
          <w:rPr>
            <w:rStyle w:val="Hyperlink"/>
            <w:noProof/>
          </w:rPr>
          <w:t>4.1.2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Remote Support</w:t>
        </w:r>
        <w:r w:rsidR="00AB059C">
          <w:rPr>
            <w:noProof/>
            <w:webHidden/>
          </w:rPr>
          <w:tab/>
        </w:r>
        <w:r w:rsidR="00AB059C">
          <w:rPr>
            <w:noProof/>
            <w:webHidden/>
          </w:rPr>
          <w:fldChar w:fldCharType="begin"/>
        </w:r>
        <w:r w:rsidR="00AB059C">
          <w:rPr>
            <w:noProof/>
            <w:webHidden/>
          </w:rPr>
          <w:instrText xml:space="preserve"> PAGEREF _Toc124950255 \h </w:instrText>
        </w:r>
        <w:r w:rsidR="00AB059C">
          <w:rPr>
            <w:noProof/>
            <w:webHidden/>
          </w:rPr>
        </w:r>
        <w:r w:rsidR="00AB059C">
          <w:rPr>
            <w:noProof/>
            <w:webHidden/>
          </w:rPr>
          <w:fldChar w:fldCharType="separate"/>
        </w:r>
        <w:r w:rsidR="002D0B7D">
          <w:rPr>
            <w:noProof/>
            <w:webHidden/>
          </w:rPr>
          <w:t>57</w:t>
        </w:r>
        <w:r w:rsidR="00AB059C">
          <w:rPr>
            <w:noProof/>
            <w:webHidden/>
          </w:rPr>
          <w:fldChar w:fldCharType="end"/>
        </w:r>
      </w:hyperlink>
    </w:p>
    <w:p w14:paraId="1D13F18B" w14:textId="3D421149"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56" w:history="1">
        <w:r w:rsidR="00AB059C" w:rsidRPr="00732D53">
          <w:rPr>
            <w:rStyle w:val="Hyperlink"/>
            <w:noProof/>
          </w:rPr>
          <w:t>4.1.3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Promotion Route to Live</w:t>
        </w:r>
        <w:r w:rsidR="00AB059C">
          <w:rPr>
            <w:noProof/>
            <w:webHidden/>
          </w:rPr>
          <w:tab/>
        </w:r>
        <w:r w:rsidR="00AB059C">
          <w:rPr>
            <w:noProof/>
            <w:webHidden/>
          </w:rPr>
          <w:fldChar w:fldCharType="begin"/>
        </w:r>
        <w:r w:rsidR="00AB059C">
          <w:rPr>
            <w:noProof/>
            <w:webHidden/>
          </w:rPr>
          <w:instrText xml:space="preserve"> PAGEREF _Toc124950256 \h </w:instrText>
        </w:r>
        <w:r w:rsidR="00AB059C">
          <w:rPr>
            <w:noProof/>
            <w:webHidden/>
          </w:rPr>
        </w:r>
        <w:r w:rsidR="00AB059C">
          <w:rPr>
            <w:noProof/>
            <w:webHidden/>
          </w:rPr>
          <w:fldChar w:fldCharType="separate"/>
        </w:r>
        <w:r w:rsidR="002D0B7D">
          <w:rPr>
            <w:noProof/>
            <w:webHidden/>
          </w:rPr>
          <w:t>58</w:t>
        </w:r>
        <w:r w:rsidR="00AB059C">
          <w:rPr>
            <w:noProof/>
            <w:webHidden/>
          </w:rPr>
          <w:fldChar w:fldCharType="end"/>
        </w:r>
      </w:hyperlink>
    </w:p>
    <w:p w14:paraId="2126102E" w14:textId="5D389263"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57" w:history="1">
        <w:r w:rsidR="00AB059C" w:rsidRPr="00732D53">
          <w:rPr>
            <w:rStyle w:val="Hyperlink"/>
            <w:noProof/>
          </w:rPr>
          <w:t>4.1.4</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Capacity Management</w:t>
        </w:r>
        <w:r w:rsidR="00AB059C">
          <w:rPr>
            <w:noProof/>
            <w:webHidden/>
          </w:rPr>
          <w:tab/>
        </w:r>
        <w:r w:rsidR="00AB059C">
          <w:rPr>
            <w:noProof/>
            <w:webHidden/>
          </w:rPr>
          <w:fldChar w:fldCharType="begin"/>
        </w:r>
        <w:r w:rsidR="00AB059C">
          <w:rPr>
            <w:noProof/>
            <w:webHidden/>
          </w:rPr>
          <w:instrText xml:space="preserve"> PAGEREF _Toc124950257 \h </w:instrText>
        </w:r>
        <w:r w:rsidR="00AB059C">
          <w:rPr>
            <w:noProof/>
            <w:webHidden/>
          </w:rPr>
        </w:r>
        <w:r w:rsidR="00AB059C">
          <w:rPr>
            <w:noProof/>
            <w:webHidden/>
          </w:rPr>
          <w:fldChar w:fldCharType="separate"/>
        </w:r>
        <w:r w:rsidR="002D0B7D">
          <w:rPr>
            <w:noProof/>
            <w:webHidden/>
          </w:rPr>
          <w:t>59</w:t>
        </w:r>
        <w:r w:rsidR="00AB059C">
          <w:rPr>
            <w:noProof/>
            <w:webHidden/>
          </w:rPr>
          <w:fldChar w:fldCharType="end"/>
        </w:r>
      </w:hyperlink>
    </w:p>
    <w:p w14:paraId="4C476E68" w14:textId="1D2AE369"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58" w:history="1">
        <w:r w:rsidR="00AB059C" w:rsidRPr="00732D53">
          <w:rPr>
            <w:rStyle w:val="Hyperlink"/>
            <w:noProof/>
          </w:rPr>
          <w:t>4.1.5</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Software licence monitoring and management</w:t>
        </w:r>
        <w:r w:rsidR="00AB059C">
          <w:rPr>
            <w:noProof/>
            <w:webHidden/>
          </w:rPr>
          <w:tab/>
        </w:r>
        <w:r w:rsidR="00AB059C">
          <w:rPr>
            <w:noProof/>
            <w:webHidden/>
          </w:rPr>
          <w:fldChar w:fldCharType="begin"/>
        </w:r>
        <w:r w:rsidR="00AB059C">
          <w:rPr>
            <w:noProof/>
            <w:webHidden/>
          </w:rPr>
          <w:instrText xml:space="preserve"> PAGEREF _Toc124950258 \h </w:instrText>
        </w:r>
        <w:r w:rsidR="00AB059C">
          <w:rPr>
            <w:noProof/>
            <w:webHidden/>
          </w:rPr>
        </w:r>
        <w:r w:rsidR="00AB059C">
          <w:rPr>
            <w:noProof/>
            <w:webHidden/>
          </w:rPr>
          <w:fldChar w:fldCharType="separate"/>
        </w:r>
        <w:r w:rsidR="002D0B7D">
          <w:rPr>
            <w:noProof/>
            <w:webHidden/>
          </w:rPr>
          <w:t>59</w:t>
        </w:r>
        <w:r w:rsidR="00AB059C">
          <w:rPr>
            <w:noProof/>
            <w:webHidden/>
          </w:rPr>
          <w:fldChar w:fldCharType="end"/>
        </w:r>
      </w:hyperlink>
    </w:p>
    <w:p w14:paraId="6B63605F" w14:textId="7EB67C0F" w:rsidR="00AB059C" w:rsidRDefault="00000000">
      <w:pPr>
        <w:pStyle w:val="TOC2"/>
        <w:tabs>
          <w:tab w:val="left" w:pos="880"/>
          <w:tab w:val="right" w:leader="dot" w:pos="9010"/>
        </w:tabs>
        <w:rPr>
          <w:rFonts w:asciiTheme="minorHAnsi" w:eastAsiaTheme="minorEastAsia" w:hAnsiTheme="minorHAnsi" w:cstheme="minorBidi"/>
          <w:bCs w:val="0"/>
          <w:noProof/>
          <w:color w:val="auto"/>
          <w:sz w:val="24"/>
          <w:szCs w:val="24"/>
          <w:lang w:eastAsia="en-GB"/>
        </w:rPr>
      </w:pPr>
      <w:hyperlink w:anchor="_Toc124950259" w:history="1">
        <w:r w:rsidR="00AB059C" w:rsidRPr="00732D53">
          <w:rPr>
            <w:rStyle w:val="Hyperlink"/>
            <w:noProof/>
          </w:rPr>
          <w:t>4.2</w:t>
        </w:r>
        <w:r w:rsidR="00AB059C">
          <w:rPr>
            <w:rFonts w:asciiTheme="minorHAnsi" w:eastAsiaTheme="minorEastAsia" w:hAnsiTheme="minorHAnsi" w:cstheme="minorBidi"/>
            <w:bCs w:val="0"/>
            <w:noProof/>
            <w:color w:val="auto"/>
            <w:sz w:val="24"/>
            <w:szCs w:val="24"/>
            <w:lang w:eastAsia="en-GB"/>
          </w:rPr>
          <w:tab/>
        </w:r>
        <w:r w:rsidR="00AB059C" w:rsidRPr="00732D53">
          <w:rPr>
            <w:rStyle w:val="Hyperlink"/>
            <w:noProof/>
          </w:rPr>
          <w:t>ITSM and Security Management Tooling</w:t>
        </w:r>
        <w:r w:rsidR="00AB059C">
          <w:rPr>
            <w:noProof/>
            <w:webHidden/>
          </w:rPr>
          <w:tab/>
        </w:r>
        <w:r w:rsidR="00AB059C">
          <w:rPr>
            <w:noProof/>
            <w:webHidden/>
          </w:rPr>
          <w:fldChar w:fldCharType="begin"/>
        </w:r>
        <w:r w:rsidR="00AB059C">
          <w:rPr>
            <w:noProof/>
            <w:webHidden/>
          </w:rPr>
          <w:instrText xml:space="preserve"> PAGEREF _Toc124950259 \h </w:instrText>
        </w:r>
        <w:r w:rsidR="00AB059C">
          <w:rPr>
            <w:noProof/>
            <w:webHidden/>
          </w:rPr>
        </w:r>
        <w:r w:rsidR="00AB059C">
          <w:rPr>
            <w:noProof/>
            <w:webHidden/>
          </w:rPr>
          <w:fldChar w:fldCharType="separate"/>
        </w:r>
        <w:r w:rsidR="002D0B7D">
          <w:rPr>
            <w:noProof/>
            <w:webHidden/>
          </w:rPr>
          <w:t>59</w:t>
        </w:r>
        <w:r w:rsidR="00AB059C">
          <w:rPr>
            <w:noProof/>
            <w:webHidden/>
          </w:rPr>
          <w:fldChar w:fldCharType="end"/>
        </w:r>
      </w:hyperlink>
    </w:p>
    <w:p w14:paraId="5E751F7C" w14:textId="1E6F919C"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60" w:history="1">
        <w:r w:rsidR="00AB059C" w:rsidRPr="00732D53">
          <w:rPr>
            <w:rStyle w:val="Hyperlink"/>
            <w:noProof/>
          </w:rPr>
          <w:t>4.2.1</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Service delivery locations and organisation role structure</w:t>
        </w:r>
        <w:r w:rsidR="00AB059C">
          <w:rPr>
            <w:noProof/>
            <w:webHidden/>
          </w:rPr>
          <w:tab/>
        </w:r>
        <w:r w:rsidR="00AB059C">
          <w:rPr>
            <w:noProof/>
            <w:webHidden/>
          </w:rPr>
          <w:fldChar w:fldCharType="begin"/>
        </w:r>
        <w:r w:rsidR="00AB059C">
          <w:rPr>
            <w:noProof/>
            <w:webHidden/>
          </w:rPr>
          <w:instrText xml:space="preserve"> PAGEREF _Toc124950260 \h </w:instrText>
        </w:r>
        <w:r w:rsidR="00AB059C">
          <w:rPr>
            <w:noProof/>
            <w:webHidden/>
          </w:rPr>
        </w:r>
        <w:r w:rsidR="00AB059C">
          <w:rPr>
            <w:noProof/>
            <w:webHidden/>
          </w:rPr>
          <w:fldChar w:fldCharType="separate"/>
        </w:r>
        <w:r w:rsidR="002D0B7D">
          <w:rPr>
            <w:noProof/>
            <w:webHidden/>
          </w:rPr>
          <w:t>59</w:t>
        </w:r>
        <w:r w:rsidR="00AB059C">
          <w:rPr>
            <w:noProof/>
            <w:webHidden/>
          </w:rPr>
          <w:fldChar w:fldCharType="end"/>
        </w:r>
      </w:hyperlink>
    </w:p>
    <w:p w14:paraId="4E45C55E" w14:textId="78DDFBE2"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61" w:history="1">
        <w:r w:rsidR="00AB059C" w:rsidRPr="00732D53">
          <w:rPr>
            <w:rStyle w:val="Hyperlink"/>
            <w:noProof/>
          </w:rPr>
          <w:t>4.2.2</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High level operating manual</w:t>
        </w:r>
        <w:r w:rsidR="00AB059C">
          <w:rPr>
            <w:noProof/>
            <w:webHidden/>
          </w:rPr>
          <w:tab/>
        </w:r>
        <w:r w:rsidR="00AB059C">
          <w:rPr>
            <w:noProof/>
            <w:webHidden/>
          </w:rPr>
          <w:fldChar w:fldCharType="begin"/>
        </w:r>
        <w:r w:rsidR="00AB059C">
          <w:rPr>
            <w:noProof/>
            <w:webHidden/>
          </w:rPr>
          <w:instrText xml:space="preserve"> PAGEREF _Toc124950261 \h </w:instrText>
        </w:r>
        <w:r w:rsidR="00AB059C">
          <w:rPr>
            <w:noProof/>
            <w:webHidden/>
          </w:rPr>
        </w:r>
        <w:r w:rsidR="00AB059C">
          <w:rPr>
            <w:noProof/>
            <w:webHidden/>
          </w:rPr>
          <w:fldChar w:fldCharType="separate"/>
        </w:r>
        <w:r w:rsidR="002D0B7D">
          <w:rPr>
            <w:noProof/>
            <w:webHidden/>
          </w:rPr>
          <w:t>60</w:t>
        </w:r>
        <w:r w:rsidR="00AB059C">
          <w:rPr>
            <w:noProof/>
            <w:webHidden/>
          </w:rPr>
          <w:fldChar w:fldCharType="end"/>
        </w:r>
      </w:hyperlink>
    </w:p>
    <w:p w14:paraId="65B18183" w14:textId="3C18295C"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62" w:history="1">
        <w:r w:rsidR="00AB059C" w:rsidRPr="00732D53">
          <w:rPr>
            <w:rStyle w:val="Hyperlink"/>
            <w:noProof/>
          </w:rPr>
          <w:t>4.2.3</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Crown Hosting Operations</w:t>
        </w:r>
        <w:r w:rsidR="00AB059C">
          <w:rPr>
            <w:noProof/>
            <w:webHidden/>
          </w:rPr>
          <w:tab/>
        </w:r>
        <w:r w:rsidR="00AB059C">
          <w:rPr>
            <w:noProof/>
            <w:webHidden/>
          </w:rPr>
          <w:fldChar w:fldCharType="begin"/>
        </w:r>
        <w:r w:rsidR="00AB059C">
          <w:rPr>
            <w:noProof/>
            <w:webHidden/>
          </w:rPr>
          <w:instrText xml:space="preserve"> PAGEREF _Toc124950262 \h </w:instrText>
        </w:r>
        <w:r w:rsidR="00AB059C">
          <w:rPr>
            <w:noProof/>
            <w:webHidden/>
          </w:rPr>
        </w:r>
        <w:r w:rsidR="00AB059C">
          <w:rPr>
            <w:noProof/>
            <w:webHidden/>
          </w:rPr>
          <w:fldChar w:fldCharType="separate"/>
        </w:r>
        <w:r w:rsidR="002D0B7D">
          <w:rPr>
            <w:noProof/>
            <w:webHidden/>
          </w:rPr>
          <w:t>60</w:t>
        </w:r>
        <w:r w:rsidR="00AB059C">
          <w:rPr>
            <w:noProof/>
            <w:webHidden/>
          </w:rPr>
          <w:fldChar w:fldCharType="end"/>
        </w:r>
      </w:hyperlink>
    </w:p>
    <w:p w14:paraId="65C25AAD" w14:textId="70788EC5" w:rsidR="00AB059C" w:rsidRDefault="00000000">
      <w:pPr>
        <w:pStyle w:val="TOC3"/>
        <w:tabs>
          <w:tab w:val="left" w:pos="1320"/>
          <w:tab w:val="right" w:leader="dot" w:pos="9010"/>
        </w:tabs>
        <w:rPr>
          <w:rFonts w:asciiTheme="minorHAnsi" w:eastAsiaTheme="minorEastAsia" w:hAnsiTheme="minorHAnsi" w:cstheme="minorBidi"/>
          <w:noProof/>
          <w:color w:val="auto"/>
          <w:sz w:val="24"/>
          <w:szCs w:val="24"/>
          <w:lang w:eastAsia="en-GB"/>
        </w:rPr>
      </w:pPr>
      <w:hyperlink w:anchor="_Toc124950263" w:history="1">
        <w:r w:rsidR="00AB059C" w:rsidRPr="00732D53">
          <w:rPr>
            <w:rStyle w:val="Hyperlink"/>
            <w:noProof/>
          </w:rPr>
          <w:t>4.2.4</w:t>
        </w:r>
        <w:r w:rsidR="00AB059C">
          <w:rPr>
            <w:rFonts w:asciiTheme="minorHAnsi" w:eastAsiaTheme="minorEastAsia" w:hAnsiTheme="minorHAnsi" w:cstheme="minorBidi"/>
            <w:noProof/>
            <w:color w:val="auto"/>
            <w:sz w:val="24"/>
            <w:szCs w:val="24"/>
            <w:lang w:eastAsia="en-GB"/>
          </w:rPr>
          <w:tab/>
        </w:r>
        <w:r w:rsidR="00AB059C" w:rsidRPr="00732D53">
          <w:rPr>
            <w:rStyle w:val="Hyperlink"/>
            <w:noProof/>
          </w:rPr>
          <w:t>Support of high priority services and location</w:t>
        </w:r>
        <w:r w:rsidR="00AB059C">
          <w:rPr>
            <w:noProof/>
            <w:webHidden/>
          </w:rPr>
          <w:tab/>
        </w:r>
        <w:r w:rsidR="00AB059C">
          <w:rPr>
            <w:noProof/>
            <w:webHidden/>
          </w:rPr>
          <w:fldChar w:fldCharType="begin"/>
        </w:r>
        <w:r w:rsidR="00AB059C">
          <w:rPr>
            <w:noProof/>
            <w:webHidden/>
          </w:rPr>
          <w:instrText xml:space="preserve"> PAGEREF _Toc124950263 \h </w:instrText>
        </w:r>
        <w:r w:rsidR="00AB059C">
          <w:rPr>
            <w:noProof/>
            <w:webHidden/>
          </w:rPr>
        </w:r>
        <w:r w:rsidR="00AB059C">
          <w:rPr>
            <w:noProof/>
            <w:webHidden/>
          </w:rPr>
          <w:fldChar w:fldCharType="separate"/>
        </w:r>
        <w:r w:rsidR="002D0B7D">
          <w:rPr>
            <w:noProof/>
            <w:webHidden/>
          </w:rPr>
          <w:t>60</w:t>
        </w:r>
        <w:r w:rsidR="00AB059C">
          <w:rPr>
            <w:noProof/>
            <w:webHidden/>
          </w:rPr>
          <w:fldChar w:fldCharType="end"/>
        </w:r>
      </w:hyperlink>
    </w:p>
    <w:p w14:paraId="55C7A500" w14:textId="6C1D81C0" w:rsidR="00FC5016" w:rsidRDefault="004B60E0" w:rsidP="00FE2CE1">
      <w:pPr>
        <w:rPr>
          <w:rFonts w:asciiTheme="minorHAnsi" w:hAnsiTheme="minorHAnsi"/>
          <w:b/>
          <w:bCs/>
          <w:caps/>
        </w:rPr>
      </w:pPr>
      <w:r>
        <w:rPr>
          <w:rFonts w:asciiTheme="minorHAnsi" w:hAnsiTheme="minorHAnsi"/>
          <w:b/>
          <w:bCs/>
          <w:caps/>
        </w:rPr>
        <w:fldChar w:fldCharType="end"/>
      </w:r>
    </w:p>
    <w:p w14:paraId="39489C6B" w14:textId="77777777" w:rsidR="00FC5016" w:rsidRDefault="00FC5016">
      <w:pPr>
        <w:rPr>
          <w:rFonts w:asciiTheme="minorHAnsi" w:hAnsiTheme="minorHAnsi"/>
          <w:b/>
          <w:bCs/>
          <w:caps/>
        </w:rPr>
      </w:pPr>
      <w:r>
        <w:rPr>
          <w:rFonts w:asciiTheme="minorHAnsi" w:hAnsiTheme="minorHAnsi"/>
          <w:b/>
          <w:bCs/>
          <w:caps/>
        </w:rPr>
        <w:br w:type="page"/>
      </w:r>
    </w:p>
    <w:p w14:paraId="781F1F1F" w14:textId="31A596F4" w:rsidR="00E22884" w:rsidRDefault="009D2D3C" w:rsidP="009D2D3C">
      <w:pPr>
        <w:pStyle w:val="CONTENTSTITLE"/>
        <w:jc w:val="left"/>
      </w:pPr>
      <w:r>
        <w:lastRenderedPageBreak/>
        <w:t>References</w:t>
      </w:r>
    </w:p>
    <w:tbl>
      <w:tblPr>
        <w:tblStyle w:val="GridTable1Light-Accent5"/>
        <w:tblW w:w="0" w:type="auto"/>
        <w:tblLook w:val="04A0" w:firstRow="1" w:lastRow="0" w:firstColumn="1" w:lastColumn="0" w:noHBand="0" w:noVBand="1"/>
      </w:tblPr>
      <w:tblGrid>
        <w:gridCol w:w="914"/>
        <w:gridCol w:w="2842"/>
        <w:gridCol w:w="5254"/>
      </w:tblGrid>
      <w:tr w:rsidR="00E22884" w:rsidRPr="00EF2CA0" w14:paraId="4F30CB39" w14:textId="0E04BC3B" w:rsidTr="00AB0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shd w:val="clear" w:color="auto" w:fill="DEEAF6" w:themeFill="accent1" w:themeFillTint="33"/>
          </w:tcPr>
          <w:p w14:paraId="7E721539" w14:textId="5E47A192" w:rsidR="00E22884" w:rsidRPr="00EF2CA0" w:rsidRDefault="00E22884" w:rsidP="008569DA">
            <w:pPr>
              <w:spacing w:before="60" w:after="60"/>
            </w:pPr>
            <w:r>
              <w:t>Ref</w:t>
            </w:r>
          </w:p>
        </w:tc>
        <w:tc>
          <w:tcPr>
            <w:tcW w:w="2842" w:type="dxa"/>
            <w:shd w:val="clear" w:color="auto" w:fill="DEEAF6" w:themeFill="accent1" w:themeFillTint="33"/>
          </w:tcPr>
          <w:p w14:paraId="79A522B1" w14:textId="1CD2D4CC" w:rsidR="00E22884" w:rsidRPr="00EF2CA0" w:rsidRDefault="00E22884" w:rsidP="008569DA">
            <w:pPr>
              <w:spacing w:before="60" w:after="60"/>
              <w:cnfStyle w:val="100000000000" w:firstRow="1" w:lastRow="0" w:firstColumn="0" w:lastColumn="0" w:oddVBand="0" w:evenVBand="0" w:oddHBand="0" w:evenHBand="0" w:firstRowFirstColumn="0" w:firstRowLastColumn="0" w:lastRowFirstColumn="0" w:lastRowLastColumn="0"/>
            </w:pPr>
            <w:r>
              <w:t>Document Name</w:t>
            </w:r>
          </w:p>
        </w:tc>
        <w:tc>
          <w:tcPr>
            <w:tcW w:w="5254" w:type="dxa"/>
            <w:shd w:val="clear" w:color="auto" w:fill="DEEAF6" w:themeFill="accent1" w:themeFillTint="33"/>
          </w:tcPr>
          <w:p w14:paraId="66B5DBDA" w14:textId="46BCA2A0" w:rsidR="00E22884" w:rsidRPr="00EF2CA0" w:rsidRDefault="00E22884" w:rsidP="008569DA">
            <w:pPr>
              <w:spacing w:before="60" w:after="60"/>
              <w:cnfStyle w:val="100000000000" w:firstRow="1" w:lastRow="0" w:firstColumn="0" w:lastColumn="0" w:oddVBand="0" w:evenVBand="0" w:oddHBand="0" w:evenHBand="0" w:firstRowFirstColumn="0" w:firstRowLastColumn="0" w:lastRowFirstColumn="0" w:lastRowLastColumn="0"/>
            </w:pPr>
            <w:r>
              <w:t>Document Filename</w:t>
            </w:r>
          </w:p>
        </w:tc>
      </w:tr>
      <w:tr w:rsidR="00E22884" w:rsidRPr="00EF2CA0" w14:paraId="6D76D66C" w14:textId="69C031C7" w:rsidTr="00AB059C">
        <w:tc>
          <w:tcPr>
            <w:cnfStyle w:val="001000000000" w:firstRow="0" w:lastRow="0" w:firstColumn="1" w:lastColumn="0" w:oddVBand="0" w:evenVBand="0" w:oddHBand="0" w:evenHBand="0" w:firstRowFirstColumn="0" w:firstRowLastColumn="0" w:lastRowFirstColumn="0" w:lastRowLastColumn="0"/>
            <w:tcW w:w="914" w:type="dxa"/>
          </w:tcPr>
          <w:p w14:paraId="1DF12B57" w14:textId="332CDA51" w:rsidR="00E22884" w:rsidRPr="009D2D3C" w:rsidRDefault="009E0864" w:rsidP="008569DA">
            <w:pPr>
              <w:spacing w:before="60" w:after="60"/>
              <w:rPr>
                <w:b w:val="0"/>
              </w:rPr>
            </w:pPr>
            <w:r>
              <w:rPr>
                <w:b w:val="0"/>
              </w:rPr>
              <w:t>1</w:t>
            </w:r>
          </w:p>
        </w:tc>
        <w:tc>
          <w:tcPr>
            <w:tcW w:w="2842" w:type="dxa"/>
          </w:tcPr>
          <w:p w14:paraId="48187615" w14:textId="521863F7" w:rsidR="00E22884" w:rsidRPr="00EF2CA0" w:rsidRDefault="00174309" w:rsidP="008569DA">
            <w:pPr>
              <w:spacing w:before="60" w:after="60"/>
              <w:cnfStyle w:val="000000000000" w:firstRow="0" w:lastRow="0" w:firstColumn="0" w:lastColumn="0" w:oddVBand="0" w:evenVBand="0" w:oddHBand="0" w:evenHBand="0" w:firstRowFirstColumn="0" w:firstRowLastColumn="0" w:lastRowFirstColumn="0" w:lastRowLastColumn="0"/>
            </w:pPr>
            <w:r>
              <w:t>Matcher Service Platform (MSP) - Solution Design)</w:t>
            </w:r>
          </w:p>
        </w:tc>
        <w:tc>
          <w:tcPr>
            <w:tcW w:w="5254" w:type="dxa"/>
          </w:tcPr>
          <w:p w14:paraId="0D429B9A" w14:textId="5DCFD276" w:rsidR="00E22884" w:rsidRPr="00EF2CA0" w:rsidRDefault="00174309" w:rsidP="008569DA">
            <w:pPr>
              <w:spacing w:before="60" w:after="60"/>
              <w:cnfStyle w:val="000000000000" w:firstRow="0" w:lastRow="0" w:firstColumn="0" w:lastColumn="0" w:oddVBand="0" w:evenVBand="0" w:oddHBand="0" w:evenHBand="0" w:firstRowFirstColumn="0" w:firstRowLastColumn="0" w:lastRowFirstColumn="0" w:lastRowLastColumn="0"/>
            </w:pPr>
            <w:r w:rsidRPr="00951518">
              <w:t>DR340 BMPS MSP Solution Design - Design Model v2.7</w:t>
            </w:r>
            <w:r>
              <w:t>.docx</w:t>
            </w:r>
          </w:p>
        </w:tc>
      </w:tr>
      <w:tr w:rsidR="00E22884" w:rsidRPr="00EF2CA0" w14:paraId="4A67DBE3" w14:textId="4F582388" w:rsidTr="00AB059C">
        <w:trPr>
          <w:trHeight w:val="635"/>
        </w:trPr>
        <w:tc>
          <w:tcPr>
            <w:cnfStyle w:val="001000000000" w:firstRow="0" w:lastRow="0" w:firstColumn="1" w:lastColumn="0" w:oddVBand="0" w:evenVBand="0" w:oddHBand="0" w:evenHBand="0" w:firstRowFirstColumn="0" w:firstRowLastColumn="0" w:lastRowFirstColumn="0" w:lastRowLastColumn="0"/>
            <w:tcW w:w="914" w:type="dxa"/>
          </w:tcPr>
          <w:p w14:paraId="030CE26D" w14:textId="5AC025F9" w:rsidR="00E22884" w:rsidRPr="009D2D3C" w:rsidRDefault="009E0864" w:rsidP="008569DA">
            <w:pPr>
              <w:spacing w:before="60" w:after="60"/>
              <w:rPr>
                <w:b w:val="0"/>
              </w:rPr>
            </w:pPr>
            <w:r>
              <w:rPr>
                <w:b w:val="0"/>
              </w:rPr>
              <w:t>2</w:t>
            </w:r>
          </w:p>
        </w:tc>
        <w:tc>
          <w:tcPr>
            <w:tcW w:w="2842" w:type="dxa"/>
          </w:tcPr>
          <w:p w14:paraId="2057265F" w14:textId="0D288CE0" w:rsidR="00E22884" w:rsidRPr="004D01F3" w:rsidRDefault="004D01F3" w:rsidP="008569DA">
            <w:pPr>
              <w:spacing w:before="60" w:after="60"/>
              <w:cnfStyle w:val="000000000000" w:firstRow="0" w:lastRow="0" w:firstColumn="0" w:lastColumn="0" w:oddVBand="0" w:evenVBand="0" w:oddHBand="0" w:evenHBand="0" w:firstRowFirstColumn="0" w:firstRowLastColumn="0" w:lastRowFirstColumn="0" w:lastRowLastColumn="0"/>
            </w:pPr>
            <w:r w:rsidRPr="004D01F3">
              <w:t>DR110 Matcher Data Audit</w:t>
            </w:r>
          </w:p>
        </w:tc>
        <w:tc>
          <w:tcPr>
            <w:tcW w:w="5254" w:type="dxa"/>
          </w:tcPr>
          <w:p w14:paraId="03580847" w14:textId="192A9C38" w:rsidR="00E22884" w:rsidRPr="004D01F3" w:rsidRDefault="004D01F3" w:rsidP="008569DA">
            <w:pPr>
              <w:spacing w:before="60" w:after="60"/>
              <w:cnfStyle w:val="000000000000" w:firstRow="0" w:lastRow="0" w:firstColumn="0" w:lastColumn="0" w:oddVBand="0" w:evenVBand="0" w:oddHBand="0" w:evenHBand="0" w:firstRowFirstColumn="0" w:firstRowLastColumn="0" w:lastRowFirstColumn="0" w:lastRowLastColumn="0"/>
            </w:pPr>
            <w:r w:rsidRPr="004D01F3">
              <w:t>DR110 Matcher Data Audit.docx</w:t>
            </w:r>
          </w:p>
        </w:tc>
      </w:tr>
      <w:tr w:rsidR="00D1018C" w:rsidRPr="00EF2CA0" w14:paraId="56A95E08" w14:textId="77777777" w:rsidTr="00AB059C">
        <w:trPr>
          <w:trHeight w:val="573"/>
        </w:trPr>
        <w:tc>
          <w:tcPr>
            <w:cnfStyle w:val="001000000000" w:firstRow="0" w:lastRow="0" w:firstColumn="1" w:lastColumn="0" w:oddVBand="0" w:evenVBand="0" w:oddHBand="0" w:evenHBand="0" w:firstRowFirstColumn="0" w:firstRowLastColumn="0" w:lastRowFirstColumn="0" w:lastRowLastColumn="0"/>
            <w:tcW w:w="914" w:type="dxa"/>
          </w:tcPr>
          <w:p w14:paraId="70D9941C" w14:textId="187DA56A" w:rsidR="00D1018C" w:rsidRPr="009D2D3C" w:rsidRDefault="009E0864" w:rsidP="008569DA">
            <w:pPr>
              <w:spacing w:before="60" w:after="60"/>
              <w:rPr>
                <w:b w:val="0"/>
                <w:bCs w:val="0"/>
              </w:rPr>
            </w:pPr>
            <w:r>
              <w:rPr>
                <w:b w:val="0"/>
                <w:bCs w:val="0"/>
              </w:rPr>
              <w:t>3</w:t>
            </w:r>
          </w:p>
        </w:tc>
        <w:tc>
          <w:tcPr>
            <w:tcW w:w="2842" w:type="dxa"/>
          </w:tcPr>
          <w:p w14:paraId="6613EA02" w14:textId="244AFC7B" w:rsidR="00D1018C" w:rsidRPr="00933A88" w:rsidRDefault="00F20E12" w:rsidP="008569DA">
            <w:pPr>
              <w:spacing w:before="60" w:after="60"/>
              <w:cnfStyle w:val="000000000000" w:firstRow="0" w:lastRow="0" w:firstColumn="0" w:lastColumn="0" w:oddVBand="0" w:evenVBand="0" w:oddHBand="0" w:evenHBand="0" w:firstRowFirstColumn="0" w:firstRowLastColumn="0" w:lastRowFirstColumn="0" w:lastRowLastColumn="0"/>
              <w:rPr>
                <w:bCs/>
              </w:rPr>
            </w:pPr>
            <w:proofErr w:type="spellStart"/>
            <w:r>
              <w:rPr>
                <w:bCs/>
              </w:rPr>
              <w:t>Primergy</w:t>
            </w:r>
            <w:proofErr w:type="spellEnd"/>
            <w:r>
              <w:rPr>
                <w:bCs/>
              </w:rPr>
              <w:t xml:space="preserve"> Server Support Roadmap</w:t>
            </w:r>
          </w:p>
        </w:tc>
        <w:tc>
          <w:tcPr>
            <w:tcW w:w="5254" w:type="dxa"/>
          </w:tcPr>
          <w:p w14:paraId="2505480A" w14:textId="05AAF6AD" w:rsidR="00D1018C" w:rsidRPr="00985530" w:rsidRDefault="00000000" w:rsidP="008569DA">
            <w:pPr>
              <w:spacing w:before="60" w:after="60"/>
              <w:cnfStyle w:val="000000000000" w:firstRow="0" w:lastRow="0" w:firstColumn="0" w:lastColumn="0" w:oddVBand="0" w:evenVBand="0" w:oddHBand="0" w:evenHBand="0" w:firstRowFirstColumn="0" w:firstRowLastColumn="0" w:lastRowFirstColumn="0" w:lastRowLastColumn="0"/>
              <w:rPr>
                <w:bCs/>
              </w:rPr>
            </w:pPr>
            <w:hyperlink r:id="rId11" w:history="1">
              <w:r w:rsidR="000A3F6F" w:rsidRPr="00985530">
                <w:rPr>
                  <w:rStyle w:val="Hyperlink"/>
                </w:rPr>
                <w:t>https://www.fujitsu.com/us/imagesgig5/PRIMERGY-Server%20Support%20Roadmap_EOSL_V4.pdf</w:t>
              </w:r>
            </w:hyperlink>
          </w:p>
        </w:tc>
      </w:tr>
      <w:tr w:rsidR="000A3F6F" w:rsidRPr="00EF2CA0" w14:paraId="387C48AC" w14:textId="77777777" w:rsidTr="00AB059C">
        <w:trPr>
          <w:trHeight w:val="573"/>
        </w:trPr>
        <w:tc>
          <w:tcPr>
            <w:cnfStyle w:val="001000000000" w:firstRow="0" w:lastRow="0" w:firstColumn="1" w:lastColumn="0" w:oddVBand="0" w:evenVBand="0" w:oddHBand="0" w:evenHBand="0" w:firstRowFirstColumn="0" w:firstRowLastColumn="0" w:lastRowFirstColumn="0" w:lastRowLastColumn="0"/>
            <w:tcW w:w="914" w:type="dxa"/>
          </w:tcPr>
          <w:p w14:paraId="7ABE0ECD" w14:textId="0B9FB95D" w:rsidR="000A3F6F" w:rsidRDefault="000A3F6F" w:rsidP="008569DA">
            <w:pPr>
              <w:spacing w:before="60" w:after="60"/>
              <w:rPr>
                <w:b w:val="0"/>
                <w:bCs w:val="0"/>
              </w:rPr>
            </w:pPr>
            <w:r>
              <w:rPr>
                <w:b w:val="0"/>
                <w:bCs w:val="0"/>
              </w:rPr>
              <w:t>4</w:t>
            </w:r>
          </w:p>
        </w:tc>
        <w:tc>
          <w:tcPr>
            <w:tcW w:w="2842" w:type="dxa"/>
          </w:tcPr>
          <w:p w14:paraId="684ACDEC" w14:textId="345E48D9" w:rsidR="000A3F6F" w:rsidRDefault="000A3F6F" w:rsidP="000A3F6F">
            <w:pPr>
              <w:spacing w:before="60" w:after="60"/>
              <w:cnfStyle w:val="000000000000" w:firstRow="0" w:lastRow="0" w:firstColumn="0" w:lastColumn="0" w:oddVBand="0" w:evenVBand="0" w:oddHBand="0" w:evenHBand="0" w:firstRowFirstColumn="0" w:firstRowLastColumn="0" w:lastRowFirstColumn="0" w:lastRowLastColumn="0"/>
              <w:rPr>
                <w:bCs/>
              </w:rPr>
            </w:pPr>
            <w:r>
              <w:rPr>
                <w:bCs/>
              </w:rPr>
              <w:t>BMPS Security Aspects Letter</w:t>
            </w:r>
          </w:p>
        </w:tc>
        <w:tc>
          <w:tcPr>
            <w:tcW w:w="5254" w:type="dxa"/>
          </w:tcPr>
          <w:p w14:paraId="43CC7E31" w14:textId="77777777" w:rsidR="000A3F6F" w:rsidRPr="00985530" w:rsidRDefault="000A3F6F" w:rsidP="000A3F6F">
            <w:pPr>
              <w:pStyle w:val="FootnoteTex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85530">
              <w:rPr>
                <w:rFonts w:ascii="Arial" w:hAnsi="Arial" w:cs="Arial"/>
                <w:sz w:val="22"/>
                <w:szCs w:val="22"/>
              </w:rPr>
              <w:t>DR080 BMPS Security Aspects Letter.docx</w:t>
            </w:r>
          </w:p>
          <w:p w14:paraId="18CAD5E4" w14:textId="77777777" w:rsidR="000A3F6F" w:rsidRPr="00985530" w:rsidRDefault="000A3F6F" w:rsidP="008569DA">
            <w:pPr>
              <w:spacing w:before="60" w:after="60"/>
              <w:cnfStyle w:val="000000000000" w:firstRow="0" w:lastRow="0" w:firstColumn="0" w:lastColumn="0" w:oddVBand="0" w:evenVBand="0" w:oddHBand="0" w:evenHBand="0" w:firstRowFirstColumn="0" w:firstRowLastColumn="0" w:lastRowFirstColumn="0" w:lastRowLastColumn="0"/>
            </w:pPr>
          </w:p>
        </w:tc>
      </w:tr>
      <w:tr w:rsidR="000A3F6F" w:rsidRPr="00EF2CA0" w14:paraId="1F51E032" w14:textId="77777777" w:rsidTr="00AB059C">
        <w:trPr>
          <w:trHeight w:val="573"/>
        </w:trPr>
        <w:tc>
          <w:tcPr>
            <w:cnfStyle w:val="001000000000" w:firstRow="0" w:lastRow="0" w:firstColumn="1" w:lastColumn="0" w:oddVBand="0" w:evenVBand="0" w:oddHBand="0" w:evenHBand="0" w:firstRowFirstColumn="0" w:firstRowLastColumn="0" w:lastRowFirstColumn="0" w:lastRowLastColumn="0"/>
            <w:tcW w:w="914" w:type="dxa"/>
          </w:tcPr>
          <w:p w14:paraId="58858880" w14:textId="0996D052" w:rsidR="000A3F6F" w:rsidRDefault="000A3F6F" w:rsidP="008569DA">
            <w:pPr>
              <w:spacing w:before="60" w:after="60"/>
              <w:rPr>
                <w:b w:val="0"/>
                <w:bCs w:val="0"/>
              </w:rPr>
            </w:pPr>
            <w:r>
              <w:rPr>
                <w:b w:val="0"/>
                <w:bCs w:val="0"/>
              </w:rPr>
              <w:t>5</w:t>
            </w:r>
          </w:p>
        </w:tc>
        <w:tc>
          <w:tcPr>
            <w:tcW w:w="2842" w:type="dxa"/>
          </w:tcPr>
          <w:p w14:paraId="15D28386" w14:textId="03E88E17" w:rsidR="000A3F6F" w:rsidRDefault="000A3F6F" w:rsidP="008569DA">
            <w:pPr>
              <w:spacing w:before="60" w:after="60"/>
              <w:cnfStyle w:val="000000000000" w:firstRow="0" w:lastRow="0" w:firstColumn="0" w:lastColumn="0" w:oddVBand="0" w:evenVBand="0" w:oddHBand="0" w:evenHBand="0" w:firstRowFirstColumn="0" w:firstRowLastColumn="0" w:lastRowFirstColumn="0" w:lastRowLastColumn="0"/>
              <w:rPr>
                <w:bCs/>
              </w:rPr>
            </w:pPr>
            <w:r>
              <w:rPr>
                <w:bCs/>
              </w:rPr>
              <w:t>BMPS Enterprise Management HLD</w:t>
            </w:r>
          </w:p>
        </w:tc>
        <w:tc>
          <w:tcPr>
            <w:tcW w:w="5254" w:type="dxa"/>
          </w:tcPr>
          <w:p w14:paraId="480C6A2B" w14:textId="2D4D6763" w:rsidR="000A3F6F" w:rsidRPr="00985530" w:rsidRDefault="000A3F6F" w:rsidP="008569DA">
            <w:pPr>
              <w:spacing w:before="60" w:after="60"/>
              <w:cnfStyle w:val="000000000000" w:firstRow="0" w:lastRow="0" w:firstColumn="0" w:lastColumn="0" w:oddVBand="0" w:evenVBand="0" w:oddHBand="0" w:evenHBand="0" w:firstRowFirstColumn="0" w:firstRowLastColumn="0" w:lastRowFirstColumn="0" w:lastRowLastColumn="0"/>
            </w:pPr>
            <w:r w:rsidRPr="00985530">
              <w:t>DR240-03 BMPS Enterprise Management HLD v6.7.docx – Section 2.1</w:t>
            </w:r>
          </w:p>
        </w:tc>
      </w:tr>
      <w:tr w:rsidR="00D228DC" w:rsidRPr="00EF2CA0" w14:paraId="73B5E16E" w14:textId="77777777" w:rsidTr="00AB059C">
        <w:trPr>
          <w:trHeight w:val="573"/>
        </w:trPr>
        <w:tc>
          <w:tcPr>
            <w:cnfStyle w:val="001000000000" w:firstRow="0" w:lastRow="0" w:firstColumn="1" w:lastColumn="0" w:oddVBand="0" w:evenVBand="0" w:oddHBand="0" w:evenHBand="0" w:firstRowFirstColumn="0" w:firstRowLastColumn="0" w:lastRowFirstColumn="0" w:lastRowLastColumn="0"/>
            <w:tcW w:w="914" w:type="dxa"/>
          </w:tcPr>
          <w:p w14:paraId="63354798" w14:textId="67014102" w:rsidR="00D228DC" w:rsidRDefault="00D228DC" w:rsidP="008569DA">
            <w:pPr>
              <w:spacing w:before="60" w:after="60"/>
              <w:rPr>
                <w:b w:val="0"/>
                <w:bCs w:val="0"/>
              </w:rPr>
            </w:pPr>
            <w:r>
              <w:rPr>
                <w:b w:val="0"/>
                <w:bCs w:val="0"/>
              </w:rPr>
              <w:t>6</w:t>
            </w:r>
          </w:p>
        </w:tc>
        <w:tc>
          <w:tcPr>
            <w:tcW w:w="2842" w:type="dxa"/>
          </w:tcPr>
          <w:p w14:paraId="0E088D1B" w14:textId="35A6449A" w:rsidR="00D228DC" w:rsidRDefault="00D228DC" w:rsidP="008569DA">
            <w:pPr>
              <w:spacing w:before="60" w:after="60"/>
              <w:cnfStyle w:val="000000000000" w:firstRow="0" w:lastRow="0" w:firstColumn="0" w:lastColumn="0" w:oddVBand="0" w:evenVBand="0" w:oddHBand="0" w:evenHBand="0" w:firstRowFirstColumn="0" w:firstRowLastColumn="0" w:lastRowFirstColumn="0" w:lastRowLastColumn="0"/>
              <w:rPr>
                <w:bCs/>
              </w:rPr>
            </w:pPr>
            <w:r>
              <w:rPr>
                <w:bCs/>
              </w:rPr>
              <w:t>BMPS Volumetric Model</w:t>
            </w:r>
          </w:p>
        </w:tc>
        <w:tc>
          <w:tcPr>
            <w:tcW w:w="5254" w:type="dxa"/>
          </w:tcPr>
          <w:p w14:paraId="7919F416" w14:textId="495E0C52" w:rsidR="00D228DC" w:rsidRPr="00D228DC" w:rsidRDefault="00D228DC" w:rsidP="008569DA">
            <w:pPr>
              <w:spacing w:before="60" w:after="60"/>
              <w:cnfStyle w:val="000000000000" w:firstRow="0" w:lastRow="0" w:firstColumn="0" w:lastColumn="0" w:oddVBand="0" w:evenVBand="0" w:oddHBand="0" w:evenHBand="0" w:firstRowFirstColumn="0" w:firstRowLastColumn="0" w:lastRowFirstColumn="0" w:lastRowLastColumn="0"/>
            </w:pPr>
            <w:r w:rsidRPr="00D228DC">
              <w:t>Schedule 2.1 Services Description v1.0 FINAL- Annex D</w:t>
            </w:r>
            <w:r>
              <w:t xml:space="preserve"> – BMPS Volumetric Model</w:t>
            </w:r>
          </w:p>
        </w:tc>
      </w:tr>
    </w:tbl>
    <w:p w14:paraId="62DE1FAD" w14:textId="77777777" w:rsidR="00E22884" w:rsidRDefault="00E22884" w:rsidP="00FE2CE1"/>
    <w:p w14:paraId="375AB14E" w14:textId="77777777" w:rsidR="00395DB0" w:rsidRDefault="00395DB0" w:rsidP="00395DB0">
      <w:pPr>
        <w:pStyle w:val="CONTENTSTITLE"/>
        <w:jc w:val="left"/>
      </w:pPr>
      <w:bookmarkStart w:id="1" w:name="_Toc494115047"/>
      <w:r w:rsidRPr="00933A88">
        <w:t>Glossary</w:t>
      </w:r>
      <w:bookmarkEnd w:id="1"/>
    </w:p>
    <w:tbl>
      <w:tblPr>
        <w:tblStyle w:val="GridTable1Light-Accent5"/>
        <w:tblW w:w="5000" w:type="pct"/>
        <w:tblLook w:val="04A0" w:firstRow="1" w:lastRow="0" w:firstColumn="1" w:lastColumn="0" w:noHBand="0" w:noVBand="1"/>
      </w:tblPr>
      <w:tblGrid>
        <w:gridCol w:w="2263"/>
        <w:gridCol w:w="6747"/>
      </w:tblGrid>
      <w:tr w:rsidR="00395DB0" w:rsidRPr="00EF2CA0" w14:paraId="62120420" w14:textId="77777777" w:rsidTr="00DE0C3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56" w:type="pct"/>
            <w:shd w:val="clear" w:color="auto" w:fill="DEEAF6" w:themeFill="accent1" w:themeFillTint="33"/>
          </w:tcPr>
          <w:p w14:paraId="65D02ECC" w14:textId="77777777" w:rsidR="00395DB0" w:rsidRPr="00EF2CA0" w:rsidRDefault="00395DB0" w:rsidP="008569DA">
            <w:pPr>
              <w:spacing w:before="60" w:after="60"/>
            </w:pPr>
            <w:r>
              <w:t>Term</w:t>
            </w:r>
          </w:p>
        </w:tc>
        <w:tc>
          <w:tcPr>
            <w:tcW w:w="3744" w:type="pct"/>
            <w:shd w:val="clear" w:color="auto" w:fill="DEEAF6" w:themeFill="accent1" w:themeFillTint="33"/>
          </w:tcPr>
          <w:p w14:paraId="7EA02E02" w14:textId="77777777" w:rsidR="00395DB0" w:rsidRPr="00EF2CA0" w:rsidRDefault="00395DB0" w:rsidP="008569DA">
            <w:pPr>
              <w:spacing w:before="60" w:after="60"/>
              <w:cnfStyle w:val="100000000000" w:firstRow="1" w:lastRow="0" w:firstColumn="0" w:lastColumn="0" w:oddVBand="0" w:evenVBand="0" w:oddHBand="0" w:evenHBand="0" w:firstRowFirstColumn="0" w:firstRowLastColumn="0" w:lastRowFirstColumn="0" w:lastRowLastColumn="0"/>
            </w:pPr>
            <w:r>
              <w:t>Definition</w:t>
            </w:r>
          </w:p>
        </w:tc>
      </w:tr>
      <w:tr w:rsidR="00985530" w:rsidRPr="00EF2CA0" w14:paraId="1F633F86"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549C2F6E" w14:textId="1C817E33" w:rsidR="00985530" w:rsidRPr="00985530" w:rsidRDefault="00985530" w:rsidP="008569DA">
            <w:pPr>
              <w:spacing w:before="60" w:after="60"/>
              <w:rPr>
                <w:b w:val="0"/>
                <w:bCs w:val="0"/>
              </w:rPr>
            </w:pPr>
            <w:r w:rsidRPr="00985530">
              <w:rPr>
                <w:b w:val="0"/>
                <w:bCs w:val="0"/>
              </w:rPr>
              <w:t>AWS</w:t>
            </w:r>
          </w:p>
        </w:tc>
        <w:tc>
          <w:tcPr>
            <w:tcW w:w="3744" w:type="pct"/>
          </w:tcPr>
          <w:p w14:paraId="06D47398" w14:textId="75151EE2" w:rsidR="00985530" w:rsidRPr="00933A88" w:rsidRDefault="00985530" w:rsidP="008569DA">
            <w:pPr>
              <w:spacing w:before="60" w:after="60"/>
              <w:cnfStyle w:val="000000000000" w:firstRow="0" w:lastRow="0" w:firstColumn="0" w:lastColumn="0" w:oddVBand="0" w:evenVBand="0" w:oddHBand="0" w:evenHBand="0" w:firstRowFirstColumn="0" w:firstRowLastColumn="0" w:lastRowFirstColumn="0" w:lastRowLastColumn="0"/>
            </w:pPr>
            <w:r>
              <w:t>Amazon Web Services</w:t>
            </w:r>
          </w:p>
        </w:tc>
      </w:tr>
      <w:tr w:rsidR="00395DB0" w:rsidRPr="00EF2CA0" w14:paraId="0806A763"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68353423" w14:textId="77777777" w:rsidR="00395DB0" w:rsidRPr="00395DB0" w:rsidRDefault="00395DB0" w:rsidP="008569DA">
            <w:pPr>
              <w:spacing w:before="60" w:after="60"/>
              <w:rPr>
                <w:b w:val="0"/>
              </w:rPr>
            </w:pPr>
            <w:r w:rsidRPr="00395DB0">
              <w:rPr>
                <w:b w:val="0"/>
              </w:rPr>
              <w:t>BAT</w:t>
            </w:r>
          </w:p>
        </w:tc>
        <w:tc>
          <w:tcPr>
            <w:tcW w:w="3744" w:type="pct"/>
          </w:tcPr>
          <w:p w14:paraId="5C1E0DDC" w14:textId="77777777" w:rsidR="00395DB0" w:rsidRPr="00EF2CA0" w:rsidRDefault="00395DB0" w:rsidP="008569DA">
            <w:pPr>
              <w:spacing w:before="60" w:after="60"/>
              <w:cnfStyle w:val="000000000000" w:firstRow="0" w:lastRow="0" w:firstColumn="0" w:lastColumn="0" w:oddVBand="0" w:evenVBand="0" w:oddHBand="0" w:evenHBand="0" w:firstRowFirstColumn="0" w:firstRowLastColumn="0" w:lastRowFirstColumn="0" w:lastRowLastColumn="0"/>
            </w:pPr>
            <w:r w:rsidRPr="00933A88">
              <w:t>Biometric Accuracy Test</w:t>
            </w:r>
          </w:p>
        </w:tc>
      </w:tr>
      <w:tr w:rsidR="000A3F6F" w:rsidRPr="00EF2CA0" w14:paraId="794C14D6"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64B3977D" w14:textId="7763AB18" w:rsidR="000A3F6F" w:rsidRDefault="000A3F6F" w:rsidP="008569DA">
            <w:pPr>
              <w:spacing w:before="60" w:after="60"/>
              <w:rPr>
                <w:b w:val="0"/>
              </w:rPr>
            </w:pPr>
            <w:r>
              <w:rPr>
                <w:b w:val="0"/>
              </w:rPr>
              <w:t>BMPS</w:t>
            </w:r>
          </w:p>
        </w:tc>
        <w:tc>
          <w:tcPr>
            <w:tcW w:w="3744" w:type="pct"/>
          </w:tcPr>
          <w:p w14:paraId="58C78527" w14:textId="7E2B863C" w:rsidR="000A3F6F" w:rsidRDefault="00985530" w:rsidP="008569DA">
            <w:pPr>
              <w:spacing w:before="60" w:after="60"/>
              <w:cnfStyle w:val="000000000000" w:firstRow="0" w:lastRow="0" w:firstColumn="0" w:lastColumn="0" w:oddVBand="0" w:evenVBand="0" w:oddHBand="0" w:evenHBand="0" w:firstRowFirstColumn="0" w:firstRowLastColumn="0" w:lastRowFirstColumn="0" w:lastRowLastColumn="0"/>
            </w:pPr>
            <w:r>
              <w:t>Biometric Matcher Platform &amp; Associate Services</w:t>
            </w:r>
          </w:p>
        </w:tc>
      </w:tr>
      <w:tr w:rsidR="00A9046A" w:rsidRPr="00EF2CA0" w14:paraId="6C5C9A1F"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0CBE13CD" w14:textId="5D8D78DC" w:rsidR="00A9046A" w:rsidRDefault="00A9046A" w:rsidP="008569DA">
            <w:pPr>
              <w:spacing w:before="60" w:after="60"/>
              <w:rPr>
                <w:b w:val="0"/>
              </w:rPr>
            </w:pPr>
            <w:r>
              <w:rPr>
                <w:b w:val="0"/>
              </w:rPr>
              <w:t>FBIS</w:t>
            </w:r>
          </w:p>
        </w:tc>
        <w:tc>
          <w:tcPr>
            <w:tcW w:w="3744" w:type="pct"/>
          </w:tcPr>
          <w:p w14:paraId="730A4742" w14:textId="1F1C8FBC" w:rsidR="00A9046A" w:rsidRDefault="00A9046A" w:rsidP="008569DA">
            <w:pPr>
              <w:spacing w:before="60" w:after="60"/>
              <w:cnfStyle w:val="000000000000" w:firstRow="0" w:lastRow="0" w:firstColumn="0" w:lastColumn="0" w:oddVBand="0" w:evenVBand="0" w:oddHBand="0" w:evenHBand="0" w:firstRowFirstColumn="0" w:firstRowLastColumn="0" w:lastRowFirstColumn="0" w:lastRowLastColumn="0"/>
            </w:pPr>
            <w:r>
              <w:t>Future Borders and Immigration System Programme</w:t>
            </w:r>
          </w:p>
        </w:tc>
      </w:tr>
      <w:tr w:rsidR="00A9046A" w:rsidRPr="00EF2CA0" w14:paraId="1F5D1C71"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7CE83BBC" w14:textId="38F4699F" w:rsidR="00A9046A" w:rsidRDefault="00A9046A" w:rsidP="008569DA">
            <w:pPr>
              <w:spacing w:before="60" w:after="60"/>
              <w:rPr>
                <w:b w:val="0"/>
              </w:rPr>
            </w:pPr>
            <w:r>
              <w:rPr>
                <w:b w:val="0"/>
              </w:rPr>
              <w:t>HMPO</w:t>
            </w:r>
          </w:p>
        </w:tc>
        <w:tc>
          <w:tcPr>
            <w:tcW w:w="3744" w:type="pct"/>
          </w:tcPr>
          <w:p w14:paraId="744893DB" w14:textId="361D4292" w:rsidR="00A9046A" w:rsidRDefault="00A9046A" w:rsidP="008569DA">
            <w:pPr>
              <w:spacing w:before="60" w:after="60"/>
              <w:cnfStyle w:val="000000000000" w:firstRow="0" w:lastRow="0" w:firstColumn="0" w:lastColumn="0" w:oddVBand="0" w:evenVBand="0" w:oddHBand="0" w:evenHBand="0" w:firstRowFirstColumn="0" w:firstRowLastColumn="0" w:lastRowFirstColumn="0" w:lastRowLastColumn="0"/>
            </w:pPr>
            <w:r>
              <w:t>Her Majesty’s Passport Office</w:t>
            </w:r>
          </w:p>
        </w:tc>
      </w:tr>
      <w:tr w:rsidR="00395DB0" w:rsidRPr="00EF2CA0" w14:paraId="094EF6DF"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02503B1D" w14:textId="009A94CD" w:rsidR="00395DB0" w:rsidRPr="00395DB0" w:rsidRDefault="009E0864" w:rsidP="008569DA">
            <w:pPr>
              <w:spacing w:before="60" w:after="60"/>
              <w:rPr>
                <w:b w:val="0"/>
              </w:rPr>
            </w:pPr>
            <w:r>
              <w:rPr>
                <w:b w:val="0"/>
              </w:rPr>
              <w:t>HOB</w:t>
            </w:r>
          </w:p>
        </w:tc>
        <w:tc>
          <w:tcPr>
            <w:tcW w:w="3744" w:type="pct"/>
          </w:tcPr>
          <w:p w14:paraId="5AF87936" w14:textId="254BBC4E" w:rsidR="00395DB0" w:rsidRPr="00EF2CA0" w:rsidRDefault="009E0864" w:rsidP="008569DA">
            <w:pPr>
              <w:spacing w:before="60" w:after="60"/>
              <w:cnfStyle w:val="000000000000" w:firstRow="0" w:lastRow="0" w:firstColumn="0" w:lastColumn="0" w:oddVBand="0" w:evenVBand="0" w:oddHBand="0" w:evenHBand="0" w:firstRowFirstColumn="0" w:firstRowLastColumn="0" w:lastRowFirstColumn="0" w:lastRowLastColumn="0"/>
            </w:pPr>
            <w:r>
              <w:t>Home Office Biometrics</w:t>
            </w:r>
          </w:p>
        </w:tc>
      </w:tr>
      <w:tr w:rsidR="00E9697B" w:rsidRPr="00EF2CA0" w14:paraId="3877D252"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10B71BB0" w14:textId="30E00C22" w:rsidR="00E9697B" w:rsidRPr="009E0864" w:rsidRDefault="00E9697B" w:rsidP="008569DA">
            <w:pPr>
              <w:spacing w:before="60" w:after="60"/>
              <w:rPr>
                <w:b w:val="0"/>
                <w:bCs w:val="0"/>
              </w:rPr>
            </w:pPr>
            <w:r>
              <w:rPr>
                <w:b w:val="0"/>
                <w:bCs w:val="0"/>
              </w:rPr>
              <w:t>IABS</w:t>
            </w:r>
          </w:p>
        </w:tc>
        <w:tc>
          <w:tcPr>
            <w:tcW w:w="3744" w:type="pct"/>
          </w:tcPr>
          <w:p w14:paraId="5BADE004" w14:textId="54A4DF61" w:rsidR="00E9697B" w:rsidRDefault="00E9697B" w:rsidP="008569DA">
            <w:pPr>
              <w:spacing w:before="60" w:after="60"/>
              <w:cnfStyle w:val="000000000000" w:firstRow="0" w:lastRow="0" w:firstColumn="0" w:lastColumn="0" w:oddVBand="0" w:evenVBand="0" w:oddHBand="0" w:evenHBand="0" w:firstRowFirstColumn="0" w:firstRowLastColumn="0" w:lastRowFirstColumn="0" w:lastRowLastColumn="0"/>
            </w:pPr>
            <w:r>
              <w:t>Immigration Biometric System</w:t>
            </w:r>
          </w:p>
        </w:tc>
      </w:tr>
      <w:tr w:rsidR="00E9697B" w:rsidRPr="00EF2CA0" w14:paraId="207B6DE5"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1B60F677" w14:textId="1ECCAB58" w:rsidR="00E9697B" w:rsidRPr="009E0864" w:rsidRDefault="00E9697B" w:rsidP="008569DA">
            <w:pPr>
              <w:spacing w:before="60" w:after="60"/>
              <w:rPr>
                <w:b w:val="0"/>
                <w:bCs w:val="0"/>
              </w:rPr>
            </w:pPr>
            <w:r>
              <w:rPr>
                <w:b w:val="0"/>
                <w:bCs w:val="0"/>
              </w:rPr>
              <w:t>IDENT1</w:t>
            </w:r>
          </w:p>
        </w:tc>
        <w:tc>
          <w:tcPr>
            <w:tcW w:w="3744" w:type="pct"/>
          </w:tcPr>
          <w:p w14:paraId="71DC0367" w14:textId="06EBC22B" w:rsidR="00E9697B" w:rsidRDefault="00E9697B" w:rsidP="008569DA">
            <w:pPr>
              <w:spacing w:before="60" w:after="60"/>
              <w:cnfStyle w:val="000000000000" w:firstRow="0" w:lastRow="0" w:firstColumn="0" w:lastColumn="0" w:oddVBand="0" w:evenVBand="0" w:oddHBand="0" w:evenHBand="0" w:firstRowFirstColumn="0" w:firstRowLastColumn="0" w:lastRowFirstColumn="0" w:lastRowLastColumn="0"/>
            </w:pPr>
            <w:r>
              <w:t>Law Enforcement Biometric System</w:t>
            </w:r>
          </w:p>
        </w:tc>
      </w:tr>
      <w:tr w:rsidR="009E0864" w:rsidRPr="00EF2CA0" w14:paraId="00C6D66C"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59A73539" w14:textId="1C8F41DB" w:rsidR="009E0864" w:rsidRPr="009E0864" w:rsidRDefault="009E0864" w:rsidP="008569DA">
            <w:pPr>
              <w:spacing w:before="60" w:after="60"/>
              <w:rPr>
                <w:b w:val="0"/>
                <w:bCs w:val="0"/>
              </w:rPr>
            </w:pPr>
            <w:r w:rsidRPr="009E0864">
              <w:rPr>
                <w:b w:val="0"/>
                <w:bCs w:val="0"/>
              </w:rPr>
              <w:t>ITT</w:t>
            </w:r>
          </w:p>
        </w:tc>
        <w:tc>
          <w:tcPr>
            <w:tcW w:w="3744" w:type="pct"/>
          </w:tcPr>
          <w:p w14:paraId="7EB1A9AA" w14:textId="013FEEC4" w:rsidR="009E0864" w:rsidRPr="00933A88" w:rsidRDefault="009E0864" w:rsidP="008569DA">
            <w:pPr>
              <w:spacing w:before="60" w:after="60"/>
              <w:cnfStyle w:val="000000000000" w:firstRow="0" w:lastRow="0" w:firstColumn="0" w:lastColumn="0" w:oddVBand="0" w:evenVBand="0" w:oddHBand="0" w:evenHBand="0" w:firstRowFirstColumn="0" w:firstRowLastColumn="0" w:lastRowFirstColumn="0" w:lastRowLastColumn="0"/>
            </w:pPr>
            <w:r>
              <w:t>Invitation To Tender</w:t>
            </w:r>
          </w:p>
        </w:tc>
      </w:tr>
      <w:tr w:rsidR="00340A22" w:rsidRPr="00AB059C" w14:paraId="566CDF05"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05A57C81" w14:textId="448F5FB0" w:rsidR="00340A22" w:rsidRPr="00AB059C" w:rsidRDefault="00340A22" w:rsidP="008569DA">
            <w:pPr>
              <w:spacing w:before="60" w:after="60"/>
              <w:rPr>
                <w:b w:val="0"/>
                <w:bCs w:val="0"/>
              </w:rPr>
            </w:pPr>
            <w:r w:rsidRPr="00AB059C">
              <w:rPr>
                <w:b w:val="0"/>
                <w:bCs w:val="0"/>
              </w:rPr>
              <w:t>MDI</w:t>
            </w:r>
          </w:p>
        </w:tc>
        <w:tc>
          <w:tcPr>
            <w:tcW w:w="3744" w:type="pct"/>
          </w:tcPr>
          <w:p w14:paraId="38A6147D" w14:textId="60599EAB" w:rsidR="00340A22" w:rsidRPr="00AB059C" w:rsidRDefault="00340A22" w:rsidP="008569DA">
            <w:pPr>
              <w:spacing w:before="60" w:after="60"/>
              <w:cnfStyle w:val="000000000000" w:firstRow="0" w:lastRow="0" w:firstColumn="0" w:lastColumn="0" w:oddVBand="0" w:evenVBand="0" w:oddHBand="0" w:evenHBand="0" w:firstRowFirstColumn="0" w:firstRowLastColumn="0" w:lastRowFirstColumn="0" w:lastRowLastColumn="0"/>
            </w:pPr>
            <w:r w:rsidRPr="00AB059C">
              <w:t>Matcher Deployment Instance</w:t>
            </w:r>
          </w:p>
        </w:tc>
      </w:tr>
      <w:tr w:rsidR="00395DB0" w:rsidRPr="00EF2CA0" w14:paraId="27EBBCBA" w14:textId="77777777" w:rsidTr="00DE0C35">
        <w:trPr>
          <w:cantSplit/>
          <w:trHeight w:val="75"/>
        </w:trPr>
        <w:tc>
          <w:tcPr>
            <w:cnfStyle w:val="001000000000" w:firstRow="0" w:lastRow="0" w:firstColumn="1" w:lastColumn="0" w:oddVBand="0" w:evenVBand="0" w:oddHBand="0" w:evenHBand="0" w:firstRowFirstColumn="0" w:firstRowLastColumn="0" w:lastRowFirstColumn="0" w:lastRowLastColumn="0"/>
            <w:tcW w:w="1256" w:type="pct"/>
          </w:tcPr>
          <w:p w14:paraId="356182DB" w14:textId="77777777" w:rsidR="00395DB0" w:rsidRPr="00395DB0" w:rsidRDefault="00395DB0" w:rsidP="008569DA">
            <w:pPr>
              <w:spacing w:before="60" w:after="60"/>
              <w:rPr>
                <w:b w:val="0"/>
              </w:rPr>
            </w:pPr>
            <w:r w:rsidRPr="00395DB0">
              <w:rPr>
                <w:b w:val="0"/>
              </w:rPr>
              <w:t>MES</w:t>
            </w:r>
          </w:p>
        </w:tc>
        <w:tc>
          <w:tcPr>
            <w:tcW w:w="3744" w:type="pct"/>
          </w:tcPr>
          <w:p w14:paraId="78E5EE16" w14:textId="5D96E349" w:rsidR="00395DB0" w:rsidRPr="00EF2CA0" w:rsidRDefault="00395DB0" w:rsidP="008569DA">
            <w:pPr>
              <w:spacing w:before="60" w:after="60"/>
              <w:cnfStyle w:val="000000000000" w:firstRow="0" w:lastRow="0" w:firstColumn="0" w:lastColumn="0" w:oddVBand="0" w:evenVBand="0" w:oddHBand="0" w:evenHBand="0" w:firstRowFirstColumn="0" w:firstRowLastColumn="0" w:lastRowFirstColumn="0" w:lastRowLastColumn="0"/>
            </w:pPr>
            <w:r w:rsidRPr="00933A88">
              <w:t>Matching Engine Software</w:t>
            </w:r>
          </w:p>
        </w:tc>
      </w:tr>
      <w:tr w:rsidR="00395DB0" w:rsidRPr="00EF2CA0" w14:paraId="537D59AA"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44EB2DFD" w14:textId="77777777" w:rsidR="00395DB0" w:rsidRPr="00395DB0" w:rsidRDefault="00395DB0" w:rsidP="008569DA">
            <w:pPr>
              <w:spacing w:before="60" w:after="60"/>
              <w:rPr>
                <w:b w:val="0"/>
              </w:rPr>
            </w:pPr>
            <w:r w:rsidRPr="00395DB0">
              <w:rPr>
                <w:b w:val="0"/>
              </w:rPr>
              <w:t>MSB</w:t>
            </w:r>
          </w:p>
        </w:tc>
        <w:tc>
          <w:tcPr>
            <w:tcW w:w="3744" w:type="pct"/>
          </w:tcPr>
          <w:p w14:paraId="0D500FDD" w14:textId="77777777" w:rsidR="00395DB0" w:rsidRPr="00EF2CA0" w:rsidRDefault="00395DB0" w:rsidP="008569DA">
            <w:pPr>
              <w:spacing w:before="60" w:after="60"/>
              <w:cnfStyle w:val="000000000000" w:firstRow="0" w:lastRow="0" w:firstColumn="0" w:lastColumn="0" w:oddVBand="0" w:evenVBand="0" w:oddHBand="0" w:evenHBand="0" w:firstRowFirstColumn="0" w:firstRowLastColumn="0" w:lastRowFirstColumn="0" w:lastRowLastColumn="0"/>
            </w:pPr>
            <w:r w:rsidRPr="00933A88">
              <w:t>Matcher Service Bus</w:t>
            </w:r>
          </w:p>
        </w:tc>
      </w:tr>
      <w:tr w:rsidR="00985530" w:rsidRPr="00EF2CA0" w14:paraId="3FB56572"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56CED1E4" w14:textId="59F1F1DF" w:rsidR="00985530" w:rsidRPr="00985530" w:rsidRDefault="00985530" w:rsidP="008569DA">
            <w:pPr>
              <w:spacing w:before="60" w:after="60"/>
              <w:rPr>
                <w:b w:val="0"/>
                <w:bCs w:val="0"/>
              </w:rPr>
            </w:pPr>
            <w:r w:rsidRPr="00985530">
              <w:rPr>
                <w:b w:val="0"/>
                <w:bCs w:val="0"/>
              </w:rPr>
              <w:t>MSP</w:t>
            </w:r>
          </w:p>
        </w:tc>
        <w:tc>
          <w:tcPr>
            <w:tcW w:w="3744" w:type="pct"/>
          </w:tcPr>
          <w:p w14:paraId="5757005A" w14:textId="4622AECA" w:rsidR="00985530" w:rsidRPr="00933A88" w:rsidRDefault="00985530" w:rsidP="008569DA">
            <w:pPr>
              <w:spacing w:before="60" w:after="60"/>
              <w:cnfStyle w:val="000000000000" w:firstRow="0" w:lastRow="0" w:firstColumn="0" w:lastColumn="0" w:oddVBand="0" w:evenVBand="0" w:oddHBand="0" w:evenHBand="0" w:firstRowFirstColumn="0" w:firstRowLastColumn="0" w:lastRowFirstColumn="0" w:lastRowLastColumn="0"/>
            </w:pPr>
            <w:r>
              <w:t>Matcher Service Platform</w:t>
            </w:r>
          </w:p>
        </w:tc>
      </w:tr>
      <w:tr w:rsidR="00AB566B" w:rsidRPr="00EF2CA0" w14:paraId="12F22F41"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27E3FBD8" w14:textId="010B5565" w:rsidR="00AB566B" w:rsidRPr="00AB566B" w:rsidRDefault="00AB566B" w:rsidP="008569DA">
            <w:pPr>
              <w:spacing w:before="60" w:after="60"/>
              <w:rPr>
                <w:b w:val="0"/>
                <w:bCs w:val="0"/>
              </w:rPr>
            </w:pPr>
            <w:r w:rsidRPr="00AB566B">
              <w:rPr>
                <w:b w:val="0"/>
                <w:bCs w:val="0"/>
              </w:rPr>
              <w:t>MSS</w:t>
            </w:r>
          </w:p>
        </w:tc>
        <w:tc>
          <w:tcPr>
            <w:tcW w:w="3744" w:type="pct"/>
          </w:tcPr>
          <w:p w14:paraId="7041449D" w14:textId="5EC8C54D" w:rsidR="00AB566B" w:rsidRDefault="00AB566B" w:rsidP="008569DA">
            <w:pPr>
              <w:spacing w:before="60" w:after="60"/>
              <w:cnfStyle w:val="000000000000" w:firstRow="0" w:lastRow="0" w:firstColumn="0" w:lastColumn="0" w:oddVBand="0" w:evenVBand="0" w:oddHBand="0" w:evenHBand="0" w:firstRowFirstColumn="0" w:firstRowLastColumn="0" w:lastRowFirstColumn="0" w:lastRowLastColumn="0"/>
            </w:pPr>
            <w:r>
              <w:t>Matcher Service Supplier</w:t>
            </w:r>
          </w:p>
        </w:tc>
      </w:tr>
      <w:tr w:rsidR="004F0D00" w:rsidRPr="00EF2CA0" w14:paraId="3961E3F1"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444BCC31" w14:textId="7B726372" w:rsidR="004F0D00" w:rsidRPr="00395DB0" w:rsidRDefault="004F0D00" w:rsidP="008569DA">
            <w:pPr>
              <w:spacing w:before="60" w:after="60"/>
              <w:rPr>
                <w:b w:val="0"/>
              </w:rPr>
            </w:pPr>
            <w:r>
              <w:rPr>
                <w:b w:val="0"/>
              </w:rPr>
              <w:t>NFR</w:t>
            </w:r>
          </w:p>
        </w:tc>
        <w:tc>
          <w:tcPr>
            <w:tcW w:w="3744" w:type="pct"/>
          </w:tcPr>
          <w:p w14:paraId="2AE54A58" w14:textId="708DC606" w:rsidR="004F0D00" w:rsidRPr="00933A88" w:rsidRDefault="004F0D00" w:rsidP="008569DA">
            <w:pPr>
              <w:spacing w:before="60" w:after="60"/>
              <w:cnfStyle w:val="000000000000" w:firstRow="0" w:lastRow="0" w:firstColumn="0" w:lastColumn="0" w:oddVBand="0" w:evenVBand="0" w:oddHBand="0" w:evenHBand="0" w:firstRowFirstColumn="0" w:firstRowLastColumn="0" w:lastRowFirstColumn="0" w:lastRowLastColumn="0"/>
            </w:pPr>
            <w:r>
              <w:t>Non-Functional Requirement</w:t>
            </w:r>
          </w:p>
        </w:tc>
      </w:tr>
      <w:tr w:rsidR="00AB059C" w:rsidRPr="00EF2CA0" w14:paraId="61750E39"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09B1AEF3" w14:textId="37D4BE3F" w:rsidR="00AB059C" w:rsidRPr="00AB059C" w:rsidRDefault="00AB059C" w:rsidP="008569DA">
            <w:pPr>
              <w:spacing w:before="60" w:after="60"/>
              <w:rPr>
                <w:b w:val="0"/>
                <w:bCs w:val="0"/>
              </w:rPr>
            </w:pPr>
            <w:r w:rsidRPr="00AB059C">
              <w:rPr>
                <w:b w:val="0"/>
                <w:bCs w:val="0"/>
              </w:rPr>
              <w:t>NSS</w:t>
            </w:r>
          </w:p>
        </w:tc>
        <w:tc>
          <w:tcPr>
            <w:tcW w:w="3744" w:type="pct"/>
          </w:tcPr>
          <w:p w14:paraId="00914E4A" w14:textId="755081F8" w:rsidR="00AB059C" w:rsidRDefault="00AB059C" w:rsidP="008569DA">
            <w:pPr>
              <w:spacing w:before="60" w:after="60"/>
              <w:cnfStyle w:val="000000000000" w:firstRow="0" w:lastRow="0" w:firstColumn="0" w:lastColumn="0" w:oddVBand="0" w:evenVBand="0" w:oddHBand="0" w:evenHBand="0" w:firstRowFirstColumn="0" w:firstRowLastColumn="0" w:lastRowFirstColumn="0" w:lastRowLastColumn="0"/>
            </w:pPr>
            <w:r>
              <w:t>Non-Standard Services</w:t>
            </w:r>
          </w:p>
        </w:tc>
      </w:tr>
      <w:tr w:rsidR="00A307C0" w:rsidRPr="00EF2CA0" w14:paraId="1F432844"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6176BD30" w14:textId="6E6C8713" w:rsidR="00A307C0" w:rsidRPr="00A307C0" w:rsidRDefault="00A307C0" w:rsidP="008569DA">
            <w:pPr>
              <w:spacing w:before="60" w:after="60"/>
              <w:rPr>
                <w:b w:val="0"/>
              </w:rPr>
            </w:pPr>
            <w:r w:rsidRPr="00A307C0">
              <w:rPr>
                <w:b w:val="0"/>
              </w:rPr>
              <w:t>RHEL</w:t>
            </w:r>
          </w:p>
        </w:tc>
        <w:tc>
          <w:tcPr>
            <w:tcW w:w="3744" w:type="pct"/>
          </w:tcPr>
          <w:p w14:paraId="2344BE3E" w14:textId="5486E3F4" w:rsidR="00A307C0" w:rsidRPr="00933A88" w:rsidRDefault="00A307C0" w:rsidP="008569DA">
            <w:pPr>
              <w:spacing w:before="60" w:after="60"/>
              <w:cnfStyle w:val="000000000000" w:firstRow="0" w:lastRow="0" w:firstColumn="0" w:lastColumn="0" w:oddVBand="0" w:evenVBand="0" w:oddHBand="0" w:evenHBand="0" w:firstRowFirstColumn="0" w:firstRowLastColumn="0" w:lastRowFirstColumn="0" w:lastRowLastColumn="0"/>
            </w:pPr>
            <w:r>
              <w:t>Red Hat Enterprise Linux</w:t>
            </w:r>
          </w:p>
        </w:tc>
      </w:tr>
      <w:tr w:rsidR="003F1609" w:rsidRPr="00EF2CA0" w14:paraId="1E4CF262"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6969473A" w14:textId="59779DB5" w:rsidR="003F1609" w:rsidRPr="003F1609" w:rsidRDefault="003F1609" w:rsidP="008569DA">
            <w:pPr>
              <w:spacing w:before="60" w:after="60"/>
              <w:rPr>
                <w:b w:val="0"/>
                <w:bCs w:val="0"/>
              </w:rPr>
            </w:pPr>
            <w:r w:rsidRPr="003F1609">
              <w:rPr>
                <w:b w:val="0"/>
                <w:bCs w:val="0"/>
              </w:rPr>
              <w:t>RUMPUS</w:t>
            </w:r>
          </w:p>
        </w:tc>
        <w:tc>
          <w:tcPr>
            <w:tcW w:w="3744" w:type="pct"/>
          </w:tcPr>
          <w:p w14:paraId="06DE6ECA" w14:textId="08FB5985" w:rsidR="003F1609" w:rsidRDefault="003F1609" w:rsidP="008569DA">
            <w:pPr>
              <w:spacing w:before="60" w:after="60"/>
              <w:cnfStyle w:val="000000000000" w:firstRow="0" w:lastRow="0" w:firstColumn="0" w:lastColumn="0" w:oddVBand="0" w:evenVBand="0" w:oddHBand="0" w:evenHBand="0" w:firstRowFirstColumn="0" w:firstRowLastColumn="0" w:lastRowFirstColumn="0" w:lastRowLastColumn="0"/>
            </w:pPr>
            <w:r w:rsidRPr="000F68E7">
              <w:t>Re-Usable M</w:t>
            </w:r>
            <w:r>
              <w:t>odel of the Performance &amp; Utilisation of Systems</w:t>
            </w:r>
          </w:p>
        </w:tc>
      </w:tr>
      <w:tr w:rsidR="003F1609" w:rsidRPr="00EF2CA0" w14:paraId="3680D878"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5B106A8D" w14:textId="7A8FB103" w:rsidR="003F1609" w:rsidRPr="003F1609" w:rsidRDefault="003F1609" w:rsidP="008569DA">
            <w:pPr>
              <w:spacing w:before="60" w:after="60"/>
              <w:rPr>
                <w:b w:val="0"/>
                <w:bCs w:val="0"/>
              </w:rPr>
            </w:pPr>
            <w:r w:rsidRPr="003F1609">
              <w:rPr>
                <w:b w:val="0"/>
                <w:bCs w:val="0"/>
              </w:rPr>
              <w:t>SCCM</w:t>
            </w:r>
          </w:p>
        </w:tc>
        <w:tc>
          <w:tcPr>
            <w:tcW w:w="3744" w:type="pct"/>
          </w:tcPr>
          <w:p w14:paraId="1FD481B6" w14:textId="405A1E3A" w:rsidR="003F1609" w:rsidRDefault="003F1609" w:rsidP="008569DA">
            <w:pPr>
              <w:spacing w:before="60" w:after="60"/>
              <w:cnfStyle w:val="000000000000" w:firstRow="0" w:lastRow="0" w:firstColumn="0" w:lastColumn="0" w:oddVBand="0" w:evenVBand="0" w:oddHBand="0" w:evenHBand="0" w:firstRowFirstColumn="0" w:firstRowLastColumn="0" w:lastRowFirstColumn="0" w:lastRowLastColumn="0"/>
            </w:pPr>
            <w:r>
              <w:t>(Microsoft) System Centre Configuration Manager</w:t>
            </w:r>
          </w:p>
        </w:tc>
      </w:tr>
      <w:tr w:rsidR="003F1609" w:rsidRPr="00EF2CA0" w14:paraId="58A3D62D"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23248F37" w14:textId="3C55B4BA" w:rsidR="003F1609" w:rsidRPr="003F1609" w:rsidRDefault="003F1609" w:rsidP="008569DA">
            <w:pPr>
              <w:spacing w:before="60" w:after="60"/>
              <w:rPr>
                <w:b w:val="0"/>
                <w:bCs w:val="0"/>
              </w:rPr>
            </w:pPr>
            <w:r w:rsidRPr="003F1609">
              <w:rPr>
                <w:b w:val="0"/>
                <w:bCs w:val="0"/>
              </w:rPr>
              <w:t>SCOM</w:t>
            </w:r>
          </w:p>
        </w:tc>
        <w:tc>
          <w:tcPr>
            <w:tcW w:w="3744" w:type="pct"/>
          </w:tcPr>
          <w:p w14:paraId="4C9704E6" w14:textId="08096250" w:rsidR="003F1609" w:rsidRDefault="003F1609" w:rsidP="008569DA">
            <w:pPr>
              <w:spacing w:before="60" w:after="60"/>
              <w:cnfStyle w:val="000000000000" w:firstRow="0" w:lastRow="0" w:firstColumn="0" w:lastColumn="0" w:oddVBand="0" w:evenVBand="0" w:oddHBand="0" w:evenHBand="0" w:firstRowFirstColumn="0" w:firstRowLastColumn="0" w:lastRowFirstColumn="0" w:lastRowLastColumn="0"/>
            </w:pPr>
            <w:r>
              <w:t>(Microsoft) System Centre Operations Manager</w:t>
            </w:r>
          </w:p>
        </w:tc>
      </w:tr>
      <w:tr w:rsidR="003F1609" w:rsidRPr="00EF2CA0" w14:paraId="4353291E"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2A9DAC0B" w14:textId="29ED0F64" w:rsidR="003F1609" w:rsidRPr="003F1609" w:rsidRDefault="003F1609" w:rsidP="008569DA">
            <w:pPr>
              <w:spacing w:before="60" w:after="60"/>
              <w:rPr>
                <w:b w:val="0"/>
                <w:bCs w:val="0"/>
              </w:rPr>
            </w:pPr>
            <w:r w:rsidRPr="003F1609">
              <w:rPr>
                <w:b w:val="0"/>
                <w:bCs w:val="0"/>
              </w:rPr>
              <w:lastRenderedPageBreak/>
              <w:t>SCSM</w:t>
            </w:r>
          </w:p>
        </w:tc>
        <w:tc>
          <w:tcPr>
            <w:tcW w:w="3744" w:type="pct"/>
          </w:tcPr>
          <w:p w14:paraId="7DDDDC23" w14:textId="11BE1469" w:rsidR="003F1609" w:rsidRDefault="003F1609" w:rsidP="008569DA">
            <w:pPr>
              <w:spacing w:before="60" w:after="60"/>
              <w:cnfStyle w:val="000000000000" w:firstRow="0" w:lastRow="0" w:firstColumn="0" w:lastColumn="0" w:oddVBand="0" w:evenVBand="0" w:oddHBand="0" w:evenHBand="0" w:firstRowFirstColumn="0" w:firstRowLastColumn="0" w:lastRowFirstColumn="0" w:lastRowLastColumn="0"/>
            </w:pPr>
            <w:r>
              <w:t>(Microsoft) System Centre Service Manager</w:t>
            </w:r>
          </w:p>
        </w:tc>
      </w:tr>
      <w:tr w:rsidR="00F9566B" w:rsidRPr="00EF2CA0" w14:paraId="53AD9A00"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385CC8C9" w14:textId="45F9D654" w:rsidR="00F9566B" w:rsidRPr="003F1609" w:rsidRDefault="00F9566B" w:rsidP="008569DA">
            <w:pPr>
              <w:spacing w:before="60" w:after="60"/>
              <w:rPr>
                <w:b w:val="0"/>
                <w:bCs w:val="0"/>
              </w:rPr>
            </w:pPr>
            <w:r w:rsidRPr="003F1609">
              <w:rPr>
                <w:b w:val="0"/>
                <w:bCs w:val="0"/>
              </w:rPr>
              <w:t>SIEM</w:t>
            </w:r>
          </w:p>
        </w:tc>
        <w:tc>
          <w:tcPr>
            <w:tcW w:w="3744" w:type="pct"/>
          </w:tcPr>
          <w:p w14:paraId="5A8FA4AE" w14:textId="1CA036AD" w:rsidR="00F9566B" w:rsidRDefault="00F9566B" w:rsidP="008569DA">
            <w:pPr>
              <w:spacing w:before="60" w:after="60"/>
              <w:cnfStyle w:val="000000000000" w:firstRow="0" w:lastRow="0" w:firstColumn="0" w:lastColumn="0" w:oddVBand="0" w:evenVBand="0" w:oddHBand="0" w:evenHBand="0" w:firstRowFirstColumn="0" w:firstRowLastColumn="0" w:lastRowFirstColumn="0" w:lastRowLastColumn="0"/>
            </w:pPr>
            <w:r>
              <w:t>Security Incident and Event Management</w:t>
            </w:r>
          </w:p>
        </w:tc>
      </w:tr>
      <w:tr w:rsidR="0071217D" w:rsidRPr="00EF2CA0" w14:paraId="0FD7E0C7" w14:textId="77777777" w:rsidTr="00DE0C35">
        <w:trPr>
          <w:cantSplit/>
        </w:trPr>
        <w:tc>
          <w:tcPr>
            <w:cnfStyle w:val="001000000000" w:firstRow="0" w:lastRow="0" w:firstColumn="1" w:lastColumn="0" w:oddVBand="0" w:evenVBand="0" w:oddHBand="0" w:evenHBand="0" w:firstRowFirstColumn="0" w:firstRowLastColumn="0" w:lastRowFirstColumn="0" w:lastRowLastColumn="0"/>
            <w:tcW w:w="1256" w:type="pct"/>
          </w:tcPr>
          <w:p w14:paraId="601B70C5" w14:textId="61BAB82A" w:rsidR="0071217D" w:rsidRPr="00F0612D" w:rsidRDefault="00985530" w:rsidP="008569DA">
            <w:pPr>
              <w:spacing w:before="60" w:after="60"/>
              <w:rPr>
                <w:b w:val="0"/>
              </w:rPr>
            </w:pPr>
            <w:r>
              <w:rPr>
                <w:b w:val="0"/>
              </w:rPr>
              <w:t>SOA</w:t>
            </w:r>
          </w:p>
        </w:tc>
        <w:tc>
          <w:tcPr>
            <w:tcW w:w="3744" w:type="pct"/>
          </w:tcPr>
          <w:p w14:paraId="17C230D4" w14:textId="1503B9F5" w:rsidR="0071217D" w:rsidRDefault="00985530" w:rsidP="008569DA">
            <w:pPr>
              <w:spacing w:before="60" w:after="60"/>
              <w:cnfStyle w:val="000000000000" w:firstRow="0" w:lastRow="0" w:firstColumn="0" w:lastColumn="0" w:oddVBand="0" w:evenVBand="0" w:oddHBand="0" w:evenHBand="0" w:firstRowFirstColumn="0" w:firstRowLastColumn="0" w:lastRowFirstColumn="0" w:lastRowLastColumn="0"/>
            </w:pPr>
            <w:r>
              <w:t>Service Oriented Architecture</w:t>
            </w:r>
          </w:p>
        </w:tc>
      </w:tr>
    </w:tbl>
    <w:p w14:paraId="5B78762E" w14:textId="0A0552AE" w:rsidR="00395DB0" w:rsidRDefault="00395DB0" w:rsidP="00FE2CE1">
      <w:pPr>
        <w:sectPr w:rsidR="00395DB0" w:rsidSect="00DB5B08">
          <w:pgSz w:w="11900" w:h="16840"/>
          <w:pgMar w:top="1440" w:right="1440" w:bottom="1440" w:left="1440" w:header="720" w:footer="720" w:gutter="0"/>
          <w:pgNumType w:start="1"/>
          <w:cols w:space="720"/>
          <w:docGrid w:linePitch="360"/>
        </w:sectPr>
      </w:pPr>
    </w:p>
    <w:p w14:paraId="077FCFBC" w14:textId="08B6A6E6" w:rsidR="003B7D4B" w:rsidRDefault="003B7D4B" w:rsidP="00096660">
      <w:pPr>
        <w:pStyle w:val="Heading1"/>
      </w:pPr>
      <w:bookmarkStart w:id="2" w:name="_Toc124950189"/>
      <w:bookmarkStart w:id="3" w:name="_Toc494740606"/>
      <w:bookmarkStart w:id="4" w:name="_Toc494740628"/>
      <w:r>
        <w:lastRenderedPageBreak/>
        <w:t>Executive Summary</w:t>
      </w:r>
      <w:bookmarkEnd w:id="2"/>
    </w:p>
    <w:p w14:paraId="622D7415" w14:textId="6FA68CA3" w:rsidR="003B7D4B" w:rsidRDefault="00BA7632" w:rsidP="003B7D4B">
      <w:pPr>
        <w:pStyle w:val="Heading2"/>
      </w:pPr>
      <w:bookmarkStart w:id="5" w:name="_Toc124950190"/>
      <w:r>
        <w:t>Introduction</w:t>
      </w:r>
      <w:bookmarkEnd w:id="5"/>
    </w:p>
    <w:p w14:paraId="7FAB7208" w14:textId="4B8379E6" w:rsidR="006D2834" w:rsidRPr="00D85AFB" w:rsidRDefault="00A43DCE" w:rsidP="00320313">
      <w:pPr>
        <w:rPr>
          <w:szCs w:val="22"/>
          <w:lang w:eastAsia="en-US"/>
        </w:rPr>
      </w:pPr>
      <w:r w:rsidRPr="00D85AFB">
        <w:rPr>
          <w:szCs w:val="22"/>
          <w:lang w:eastAsia="en-US"/>
        </w:rPr>
        <w:t>This document summarises our overall solution approach</w:t>
      </w:r>
      <w:r w:rsidR="00EC5259" w:rsidRPr="00D85AFB">
        <w:rPr>
          <w:szCs w:val="22"/>
          <w:lang w:eastAsia="en-US"/>
        </w:rPr>
        <w:t>,</w:t>
      </w:r>
      <w:r w:rsidRPr="00D85AFB">
        <w:rPr>
          <w:szCs w:val="22"/>
          <w:lang w:eastAsia="en-US"/>
        </w:rPr>
        <w:t xml:space="preserve"> demonstrat</w:t>
      </w:r>
      <w:r w:rsidR="00EC5259" w:rsidRPr="00D85AFB">
        <w:rPr>
          <w:szCs w:val="22"/>
          <w:lang w:eastAsia="en-US"/>
        </w:rPr>
        <w:t>ing</w:t>
      </w:r>
      <w:r w:rsidRPr="00D85AFB">
        <w:rPr>
          <w:szCs w:val="22"/>
          <w:lang w:eastAsia="en-US"/>
        </w:rPr>
        <w:t xml:space="preserve"> our understanding of the existing architecture and go</w:t>
      </w:r>
      <w:r w:rsidR="00EC5259" w:rsidRPr="00D85AFB">
        <w:rPr>
          <w:szCs w:val="22"/>
          <w:lang w:eastAsia="en-US"/>
        </w:rPr>
        <w:t>ing</w:t>
      </w:r>
      <w:r w:rsidRPr="00D85AFB">
        <w:rPr>
          <w:szCs w:val="22"/>
          <w:lang w:eastAsia="en-US"/>
        </w:rPr>
        <w:t xml:space="preserve"> into more detail in the areas where change will be required.</w:t>
      </w:r>
    </w:p>
    <w:p w14:paraId="42866ECA" w14:textId="699EABF2" w:rsidR="00184A49" w:rsidRDefault="00230FB7" w:rsidP="00320313">
      <w:pPr>
        <w:rPr>
          <w:szCs w:val="22"/>
          <w:lang w:eastAsia="en-US"/>
        </w:rPr>
      </w:pPr>
      <w:r w:rsidRPr="00D85AFB">
        <w:rPr>
          <w:szCs w:val="22"/>
          <w:lang w:eastAsia="en-US"/>
        </w:rPr>
        <w:t xml:space="preserve">We recognise the work undertaken to date to establish the HOB Matcher platform and for delivery of fingerprint functionality. </w:t>
      </w:r>
      <w:r w:rsidR="00FE34C5" w:rsidRPr="00D85AFB">
        <w:rPr>
          <w:szCs w:val="22"/>
          <w:lang w:eastAsia="en-US"/>
        </w:rPr>
        <w:t>Our over</w:t>
      </w:r>
      <w:r w:rsidR="003B4F5C">
        <w:rPr>
          <w:szCs w:val="22"/>
          <w:lang w:eastAsia="en-US"/>
        </w:rPr>
        <w:t>-</w:t>
      </w:r>
      <w:r w:rsidR="00FE34C5" w:rsidRPr="00D85AFB">
        <w:rPr>
          <w:szCs w:val="22"/>
          <w:lang w:eastAsia="en-US"/>
        </w:rPr>
        <w:t xml:space="preserve">arching approach is to build on that investment, recognising </w:t>
      </w:r>
      <w:r w:rsidRPr="00D85AFB">
        <w:rPr>
          <w:szCs w:val="22"/>
          <w:lang w:eastAsia="en-US"/>
        </w:rPr>
        <w:t xml:space="preserve">from the </w:t>
      </w:r>
      <w:r w:rsidR="00FE34C5" w:rsidRPr="00D85AFB">
        <w:rPr>
          <w:szCs w:val="22"/>
          <w:lang w:eastAsia="en-US"/>
        </w:rPr>
        <w:t xml:space="preserve">ITT </w:t>
      </w:r>
      <w:r w:rsidRPr="00D85AFB">
        <w:rPr>
          <w:szCs w:val="22"/>
          <w:lang w:eastAsia="en-US"/>
        </w:rPr>
        <w:t xml:space="preserve">materials that the current solution broadly meets the needs of </w:t>
      </w:r>
      <w:r w:rsidR="003B4F5C">
        <w:rPr>
          <w:szCs w:val="22"/>
          <w:lang w:eastAsia="en-US"/>
        </w:rPr>
        <w:t xml:space="preserve">the fingerprint functionality </w:t>
      </w:r>
      <w:r w:rsidRPr="00D85AFB">
        <w:rPr>
          <w:szCs w:val="22"/>
          <w:lang w:eastAsia="en-US"/>
        </w:rPr>
        <w:t xml:space="preserve">including </w:t>
      </w:r>
      <w:r w:rsidR="003B4F5C">
        <w:rPr>
          <w:szCs w:val="22"/>
          <w:lang w:eastAsia="en-US"/>
        </w:rPr>
        <w:t xml:space="preserve">promising progress on </w:t>
      </w:r>
      <w:r w:rsidRPr="00D85AFB">
        <w:rPr>
          <w:szCs w:val="22"/>
          <w:lang w:eastAsia="en-US"/>
        </w:rPr>
        <w:t xml:space="preserve">performance. We believe the focus now needs to be on </w:t>
      </w:r>
      <w:r w:rsidR="00A3452A" w:rsidRPr="00D85AFB">
        <w:rPr>
          <w:szCs w:val="22"/>
          <w:lang w:eastAsia="en-US"/>
        </w:rPr>
        <w:t xml:space="preserve">building upon the existing solution </w:t>
      </w:r>
      <w:r w:rsidRPr="00D85AFB">
        <w:rPr>
          <w:szCs w:val="22"/>
          <w:lang w:eastAsia="en-US"/>
        </w:rPr>
        <w:t>to</w:t>
      </w:r>
      <w:r w:rsidR="00184A49">
        <w:rPr>
          <w:szCs w:val="22"/>
          <w:lang w:eastAsia="en-US"/>
        </w:rPr>
        <w:t>:</w:t>
      </w:r>
      <w:r w:rsidRPr="00D85AFB">
        <w:rPr>
          <w:szCs w:val="22"/>
          <w:lang w:eastAsia="en-US"/>
        </w:rPr>
        <w:t xml:space="preserve"> </w:t>
      </w:r>
    </w:p>
    <w:p w14:paraId="116B0A8D" w14:textId="746EFD5E" w:rsidR="00184A49" w:rsidRDefault="00184A49" w:rsidP="00184A49">
      <w:pPr>
        <w:pStyle w:val="ListParagraph"/>
        <w:numPr>
          <w:ilvl w:val="0"/>
          <w:numId w:val="34"/>
        </w:numPr>
      </w:pPr>
      <w:r>
        <w:t>successfully prove and rollout</w:t>
      </w:r>
      <w:r w:rsidRPr="00184A49">
        <w:t xml:space="preserve"> the fingerprint functionality into live service </w:t>
      </w:r>
    </w:p>
    <w:p w14:paraId="02140018" w14:textId="77777777" w:rsidR="00184A49" w:rsidRDefault="00184A49" w:rsidP="00184A49">
      <w:pPr>
        <w:pStyle w:val="ListParagraph"/>
        <w:numPr>
          <w:ilvl w:val="0"/>
          <w:numId w:val="34"/>
        </w:numPr>
      </w:pPr>
      <w:r w:rsidRPr="00184A49">
        <w:t xml:space="preserve">and to build and rollout the face matching functionality </w:t>
      </w:r>
    </w:p>
    <w:p w14:paraId="28629942" w14:textId="0596C722" w:rsidR="00230FB7" w:rsidRDefault="00230FB7" w:rsidP="00184A49">
      <w:r w:rsidRPr="00184A49">
        <w:t xml:space="preserve">to </w:t>
      </w:r>
      <w:r w:rsidR="00184A49" w:rsidRPr="00184A49">
        <w:t xml:space="preserve">deliver </w:t>
      </w:r>
      <w:r w:rsidRPr="00184A49">
        <w:t xml:space="preserve">the </w:t>
      </w:r>
      <w:r w:rsidR="00FE34C5" w:rsidRPr="00184A49">
        <w:t xml:space="preserve">envisaged </w:t>
      </w:r>
      <w:r w:rsidRPr="00184A49">
        <w:t>business benefits</w:t>
      </w:r>
      <w:r w:rsidR="00184A49" w:rsidRPr="00184A49">
        <w:t xml:space="preserve"> as swiftly as is practical</w:t>
      </w:r>
      <w:r w:rsidR="00FE34C5" w:rsidRPr="00184A49">
        <w:t>.</w:t>
      </w:r>
      <w:r w:rsidR="00320313" w:rsidRPr="00184A49">
        <w:t xml:space="preserve"> Significant architectural or technical changes are likely to add more time into the already challenging schedule</w:t>
      </w:r>
      <w:r w:rsidR="00EC5259" w:rsidRPr="00184A49">
        <w:t xml:space="preserve"> and should be considered after stage 5.</w:t>
      </w:r>
    </w:p>
    <w:p w14:paraId="5A0A2822" w14:textId="77777777" w:rsidR="002D0B7D" w:rsidRDefault="002D0B7D" w:rsidP="002D0B7D">
      <w:r w:rsidRPr="002D0B7D">
        <w:t>Matcher has been on a difficult journey, we recognise this and want to help you change it, we believe in the solution and through the strong partnership of yourselves, IBM, Aware and the MES providers we can make it a success. The solution and plan are structured to achieve the objectives commencing with the transfer of remaining delivery tasks of the Stage 1 IDENT1 solution from the incumbent as part of Service Transition. IBM is deploying a senior experienced team which has Biometrics and Home Office expertise at the start of the programme to assure the delivery. If necessary, IBM will TUPE incumbent staff, but we will inject new HOB experienced resources to step change the programme delivery, these experienced</w:t>
      </w:r>
      <w:r>
        <w:t>,</w:t>
      </w:r>
      <w:r w:rsidRPr="002D0B7D">
        <w:t xml:space="preserve"> capable resources help mitigate the exit of the incumbent. </w:t>
      </w:r>
    </w:p>
    <w:p w14:paraId="5DA6C2E5" w14:textId="19A13F68" w:rsidR="002D0B7D" w:rsidRPr="002D0B7D" w:rsidRDefault="002D0B7D" w:rsidP="002D0B7D">
      <w:r w:rsidRPr="002D0B7D">
        <w:t xml:space="preserve">Our senior </w:t>
      </w:r>
      <w:proofErr w:type="gramStart"/>
      <w:r w:rsidRPr="002D0B7D">
        <w:t>Red</w:t>
      </w:r>
      <w:proofErr w:type="gramEnd"/>
      <w:r w:rsidRPr="002D0B7D">
        <w:t xml:space="preserve"> team review will work with you to confirm the current state of the programme and solution and identify the prioritised actions to accelerate the programme. IBM has undertaken a robust planning process which has assessed the plan top down and bottom up to ensure we are confident of delivery. The plan, activities and solution have all been developed and reviewed by a skilled HOB knowledgeable team who understand the business needs, the architecture and the programme ways of working.  We will deploy ways of working with the key strategic suppliers in line with our years of successful delivery of IABS. This will involve working in partnership with </w:t>
      </w:r>
      <w:proofErr w:type="spellStart"/>
      <w:r w:rsidRPr="002D0B7D">
        <w:t>Idemia</w:t>
      </w:r>
      <w:proofErr w:type="spellEnd"/>
      <w:r w:rsidRPr="002D0B7D">
        <w:t xml:space="preserve"> on site in Hursley co located with our delivery team. </w:t>
      </w:r>
    </w:p>
    <w:p w14:paraId="0462042D" w14:textId="21F82834" w:rsidR="002D0B7D" w:rsidRPr="00184A49" w:rsidRDefault="002D0B7D" w:rsidP="00184A49">
      <w:r w:rsidRPr="002D0B7D">
        <w:t>Following the completion of Service Transition, IBM will commence work on</w:t>
      </w:r>
      <w:r>
        <w:t xml:space="preserve"> </w:t>
      </w:r>
      <w:r w:rsidRPr="002D0B7D">
        <w:t>completing the Stage 1 activities, and the delivery of the Face base capability in preparation for the Stage 3-5 rollout.</w:t>
      </w:r>
    </w:p>
    <w:p w14:paraId="3E405F04" w14:textId="27AFD153" w:rsidR="00353901" w:rsidRPr="00D85AFB" w:rsidRDefault="00353901" w:rsidP="00320313">
      <w:pPr>
        <w:rPr>
          <w:szCs w:val="22"/>
          <w:lang w:eastAsia="en-US"/>
        </w:rPr>
      </w:pPr>
      <w:r w:rsidRPr="00D85AFB">
        <w:rPr>
          <w:szCs w:val="22"/>
          <w:lang w:eastAsia="en-US"/>
        </w:rPr>
        <w:t xml:space="preserve">We will continue to </w:t>
      </w:r>
      <w:r w:rsidR="00EC5259" w:rsidRPr="00D85AFB">
        <w:rPr>
          <w:szCs w:val="22"/>
          <w:lang w:eastAsia="en-US"/>
        </w:rPr>
        <w:t>seek</w:t>
      </w:r>
      <w:r w:rsidR="00E80838" w:rsidRPr="00D85AFB">
        <w:rPr>
          <w:szCs w:val="22"/>
          <w:lang w:eastAsia="en-US"/>
        </w:rPr>
        <w:t xml:space="preserve"> </w:t>
      </w:r>
      <w:r w:rsidR="00EC5259" w:rsidRPr="00D85AFB">
        <w:rPr>
          <w:szCs w:val="22"/>
          <w:lang w:eastAsia="en-US"/>
        </w:rPr>
        <w:t xml:space="preserve">ongoing </w:t>
      </w:r>
      <w:r w:rsidR="00E80838" w:rsidRPr="00D85AFB">
        <w:rPr>
          <w:szCs w:val="22"/>
          <w:lang w:eastAsia="en-US"/>
        </w:rPr>
        <w:t xml:space="preserve">delivery efficiencies as we get more access to the real solution. If we can </w:t>
      </w:r>
      <w:r w:rsidR="00184A49">
        <w:rPr>
          <w:szCs w:val="22"/>
          <w:lang w:eastAsia="en-US"/>
        </w:rPr>
        <w:t xml:space="preserve">identify areas to </w:t>
      </w:r>
      <w:r w:rsidR="00E80838" w:rsidRPr="00D85AFB">
        <w:rPr>
          <w:szCs w:val="22"/>
          <w:lang w:eastAsia="en-US"/>
        </w:rPr>
        <w:t xml:space="preserve">for example introduce greater automation, or </w:t>
      </w:r>
      <w:proofErr w:type="gramStart"/>
      <w:r w:rsidR="00E80838" w:rsidRPr="00D85AFB">
        <w:rPr>
          <w:szCs w:val="22"/>
          <w:lang w:eastAsia="en-US"/>
        </w:rPr>
        <w:t>particular solution</w:t>
      </w:r>
      <w:proofErr w:type="gramEnd"/>
      <w:r w:rsidR="00E80838" w:rsidRPr="00D85AFB">
        <w:rPr>
          <w:szCs w:val="22"/>
          <w:lang w:eastAsia="en-US"/>
        </w:rPr>
        <w:t xml:space="preserve"> components that </w:t>
      </w:r>
      <w:r w:rsidR="00EC5259" w:rsidRPr="00D85AFB">
        <w:rPr>
          <w:szCs w:val="22"/>
          <w:lang w:eastAsia="en-US"/>
        </w:rPr>
        <w:t xml:space="preserve">are </w:t>
      </w:r>
      <w:r w:rsidR="00E80838" w:rsidRPr="00D85AFB">
        <w:rPr>
          <w:szCs w:val="22"/>
          <w:lang w:eastAsia="en-US"/>
        </w:rPr>
        <w:t>prov</w:t>
      </w:r>
      <w:r w:rsidR="00EC5259" w:rsidRPr="00D85AFB">
        <w:rPr>
          <w:szCs w:val="22"/>
          <w:lang w:eastAsia="en-US"/>
        </w:rPr>
        <w:t>ing</w:t>
      </w:r>
      <w:r w:rsidR="00E80838" w:rsidRPr="00D85AFB">
        <w:rPr>
          <w:szCs w:val="22"/>
          <w:lang w:eastAsia="en-US"/>
        </w:rPr>
        <w:t xml:space="preserve"> to be a ‘drag’ on delivery velocity, we will assess these and present to the Authority</w:t>
      </w:r>
      <w:r w:rsidR="00184A49">
        <w:rPr>
          <w:szCs w:val="22"/>
          <w:lang w:eastAsia="en-US"/>
        </w:rPr>
        <w:t xml:space="preserve"> (including engagement with governance bodies such as TDA)</w:t>
      </w:r>
      <w:r w:rsidR="00E80838" w:rsidRPr="00D85AFB">
        <w:rPr>
          <w:szCs w:val="22"/>
          <w:lang w:eastAsia="en-US"/>
        </w:rPr>
        <w:t xml:space="preserve"> our view of the potential changes and resulting benefits</w:t>
      </w:r>
      <w:r w:rsidR="00184A49">
        <w:rPr>
          <w:szCs w:val="22"/>
          <w:lang w:eastAsia="en-US"/>
        </w:rPr>
        <w:t>.</w:t>
      </w:r>
    </w:p>
    <w:p w14:paraId="55130DAE" w14:textId="2B2F9B26" w:rsidR="00F06B77" w:rsidRPr="00D85AFB" w:rsidRDefault="00F06B77" w:rsidP="00F06B77">
      <w:pPr>
        <w:rPr>
          <w:szCs w:val="22"/>
          <w:lang w:eastAsia="en-US"/>
        </w:rPr>
      </w:pPr>
      <w:r w:rsidRPr="00D85AFB">
        <w:rPr>
          <w:szCs w:val="22"/>
          <w:lang w:eastAsia="en-US"/>
        </w:rPr>
        <w:t xml:space="preserve">IBM has a structured architectural method – Unified Method Framework 2.0 – which provides overarching work-products that help teams with </w:t>
      </w:r>
      <w:r w:rsidR="003B3DBA" w:rsidRPr="00D85AFB">
        <w:rPr>
          <w:szCs w:val="22"/>
          <w:lang w:eastAsia="en-US"/>
        </w:rPr>
        <w:t>understanding and</w:t>
      </w:r>
      <w:r w:rsidRPr="00D85AFB">
        <w:rPr>
          <w:szCs w:val="22"/>
          <w:lang w:eastAsia="en-US"/>
        </w:rPr>
        <w:t xml:space="preserve"> establishes traceability between the architectural views. We have drawn upon this method in creating this solution outline, which we believe should be a document which aids all project members in understanding the overall solution to be </w:t>
      </w:r>
      <w:r w:rsidR="003B3DBA" w:rsidRPr="00D85AFB">
        <w:rPr>
          <w:szCs w:val="22"/>
          <w:lang w:eastAsia="en-US"/>
        </w:rPr>
        <w:t>delivered and</w:t>
      </w:r>
      <w:r w:rsidRPr="00D85AFB">
        <w:rPr>
          <w:szCs w:val="22"/>
          <w:lang w:eastAsia="en-US"/>
        </w:rPr>
        <w:t xml:space="preserve"> providing context to the individual detailed technical work products.</w:t>
      </w:r>
    </w:p>
    <w:p w14:paraId="7F7B577D" w14:textId="63E1C095" w:rsidR="00296469" w:rsidRDefault="00296469" w:rsidP="00296469">
      <w:pPr>
        <w:pStyle w:val="Heading2"/>
      </w:pPr>
      <w:bookmarkStart w:id="6" w:name="_Toc124950191"/>
      <w:r>
        <w:lastRenderedPageBreak/>
        <w:t>Solution Overview</w:t>
      </w:r>
      <w:bookmarkEnd w:id="6"/>
    </w:p>
    <w:p w14:paraId="33B400DE" w14:textId="415822F6" w:rsidR="003B7D4B" w:rsidRDefault="003B7D4B" w:rsidP="003B7D4B">
      <w:r>
        <w:t xml:space="preserve">Figure 1 introduces </w:t>
      </w:r>
      <w:r w:rsidR="00C76DDC">
        <w:t>the</w:t>
      </w:r>
      <w:r>
        <w:t xml:space="preserve"> solution at </w:t>
      </w:r>
      <w:r w:rsidR="00911ECF">
        <w:t>an overview</w:t>
      </w:r>
      <w:r>
        <w:t xml:space="preserve"> level.</w:t>
      </w:r>
    </w:p>
    <w:p w14:paraId="068738D0" w14:textId="77777777" w:rsidR="0062635C" w:rsidRDefault="003B7D4B" w:rsidP="00EC5259">
      <w:pPr>
        <w:keepNext/>
        <w:jc w:val="center"/>
      </w:pPr>
      <w:r w:rsidRPr="00F55C8B">
        <w:rPr>
          <w:noProof/>
        </w:rPr>
        <w:drawing>
          <wp:inline distT="0" distB="0" distL="0" distR="0" wp14:anchorId="2F4B8F6F" wp14:editId="78F98443">
            <wp:extent cx="4989095" cy="3491472"/>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rcRect l="473" r="473"/>
                    <a:stretch>
                      <a:fillRect/>
                    </a:stretch>
                  </pic:blipFill>
                  <pic:spPr bwMode="auto">
                    <a:xfrm>
                      <a:off x="0" y="0"/>
                      <a:ext cx="4992412" cy="3493794"/>
                    </a:xfrm>
                    <a:prstGeom prst="rect">
                      <a:avLst/>
                    </a:prstGeom>
                    <a:ln>
                      <a:noFill/>
                    </a:ln>
                    <a:extLst>
                      <a:ext uri="{53640926-AAD7-44D8-BBD7-CCE9431645EC}">
                        <a14:shadowObscured xmlns:a14="http://schemas.microsoft.com/office/drawing/2010/main"/>
                      </a:ext>
                    </a:extLst>
                  </pic:spPr>
                </pic:pic>
              </a:graphicData>
            </a:graphic>
          </wp:inline>
        </w:drawing>
      </w:r>
    </w:p>
    <w:p w14:paraId="1B920E01" w14:textId="5E7CAAD2" w:rsidR="003B7D4B" w:rsidRDefault="0062635C" w:rsidP="0062635C">
      <w:pPr>
        <w:pStyle w:val="Caption"/>
      </w:pPr>
      <w:r>
        <w:t xml:space="preserve">Figure </w:t>
      </w:r>
      <w:r w:rsidR="00000000">
        <w:fldChar w:fldCharType="begin"/>
      </w:r>
      <w:r w:rsidR="00000000">
        <w:instrText xml:space="preserve"> SEQ Figure \* ARABIC </w:instrText>
      </w:r>
      <w:r w:rsidR="00000000">
        <w:fldChar w:fldCharType="separate"/>
      </w:r>
      <w:r w:rsidR="0027565E">
        <w:rPr>
          <w:noProof/>
        </w:rPr>
        <w:t>1</w:t>
      </w:r>
      <w:r w:rsidR="00000000">
        <w:rPr>
          <w:noProof/>
        </w:rPr>
        <w:fldChar w:fldCharType="end"/>
      </w:r>
      <w:r>
        <w:t xml:space="preserve"> </w:t>
      </w:r>
      <w:r w:rsidRPr="004E39A5">
        <w:t>–</w:t>
      </w:r>
      <w:r>
        <w:t xml:space="preserve"> HOB Matcher Solution Overview</w:t>
      </w:r>
    </w:p>
    <w:p w14:paraId="47D0C613" w14:textId="20F0B502" w:rsidR="003B7D4B" w:rsidRDefault="003B7D4B" w:rsidP="003B7D4B">
      <w:r>
        <w:t xml:space="preserve">The key aspects of </w:t>
      </w:r>
      <w:r w:rsidR="00933DB7">
        <w:t>the</w:t>
      </w:r>
      <w:r>
        <w:t xml:space="preserve"> solution are:</w:t>
      </w:r>
    </w:p>
    <w:p w14:paraId="4D5CE2C5" w14:textId="77777777" w:rsidR="00933DB7" w:rsidRDefault="00933DB7" w:rsidP="003B7D4B"/>
    <w:tbl>
      <w:tblPr>
        <w:tblStyle w:val="GridTable1Light-Accent5"/>
        <w:tblW w:w="5000" w:type="pct"/>
        <w:tblLook w:val="04A0" w:firstRow="1" w:lastRow="0" w:firstColumn="1" w:lastColumn="0" w:noHBand="0" w:noVBand="1"/>
      </w:tblPr>
      <w:tblGrid>
        <w:gridCol w:w="1980"/>
        <w:gridCol w:w="7030"/>
      </w:tblGrid>
      <w:tr w:rsidR="00933DB7" w:rsidRPr="00EC5259" w14:paraId="05A1022C" w14:textId="77777777" w:rsidTr="006C6DC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99" w:type="pct"/>
            <w:shd w:val="clear" w:color="auto" w:fill="DEEAF6" w:themeFill="accent1" w:themeFillTint="33"/>
          </w:tcPr>
          <w:p w14:paraId="7DAA002C" w14:textId="77777777" w:rsidR="00933DB7" w:rsidRPr="00EC5259" w:rsidRDefault="00933DB7" w:rsidP="006C6DCB">
            <w:pPr>
              <w:spacing w:before="60" w:after="60"/>
            </w:pPr>
            <w:r w:rsidRPr="00EC5259">
              <w:t>Concept</w:t>
            </w:r>
          </w:p>
        </w:tc>
        <w:tc>
          <w:tcPr>
            <w:tcW w:w="3901" w:type="pct"/>
            <w:shd w:val="clear" w:color="auto" w:fill="DEEAF6" w:themeFill="accent1" w:themeFillTint="33"/>
          </w:tcPr>
          <w:p w14:paraId="7DD59423" w14:textId="77777777" w:rsidR="00933DB7" w:rsidRPr="00EC5259" w:rsidRDefault="00933DB7" w:rsidP="006C6DCB">
            <w:pPr>
              <w:spacing w:before="60" w:after="60"/>
              <w:cnfStyle w:val="100000000000" w:firstRow="1" w:lastRow="0" w:firstColumn="0" w:lastColumn="0" w:oddVBand="0" w:evenVBand="0" w:oddHBand="0" w:evenHBand="0" w:firstRowFirstColumn="0" w:firstRowLastColumn="0" w:lastRowFirstColumn="0" w:lastRowLastColumn="0"/>
            </w:pPr>
            <w:r w:rsidRPr="00EC5259">
              <w:t>Description</w:t>
            </w:r>
          </w:p>
        </w:tc>
      </w:tr>
      <w:tr w:rsidR="00933DB7" w:rsidRPr="00EC5259" w14:paraId="75962A0D"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CDD046A" w14:textId="77777777" w:rsidR="00933DB7" w:rsidRPr="00EC5259" w:rsidRDefault="00933DB7" w:rsidP="006C6DCB">
            <w:pPr>
              <w:spacing w:before="60" w:after="60"/>
              <w:rPr>
                <w:b w:val="0"/>
              </w:rPr>
            </w:pPr>
            <w:r w:rsidRPr="00EC5259">
              <w:rPr>
                <w:b w:val="0"/>
              </w:rPr>
              <w:t>External Actors</w:t>
            </w:r>
          </w:p>
        </w:tc>
        <w:tc>
          <w:tcPr>
            <w:tcW w:w="3901" w:type="pct"/>
          </w:tcPr>
          <w:p w14:paraId="15FF135A" w14:textId="223E1057"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Strategically, all processing requests will originate from the HOB Central system</w:t>
            </w:r>
            <w:r w:rsidR="00145F61" w:rsidRPr="00EC5259">
              <w:t>s</w:t>
            </w:r>
            <w:r w:rsidRPr="00EC5259">
              <w:t xml:space="preserve">. </w:t>
            </w:r>
          </w:p>
        </w:tc>
      </w:tr>
      <w:tr w:rsidR="00933DB7" w:rsidRPr="00EC5259" w14:paraId="4C9EC24C"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1CD82412" w14:textId="3F995F31" w:rsidR="00933DB7" w:rsidRPr="00EC5259" w:rsidRDefault="0053663D" w:rsidP="006C6DCB">
            <w:pPr>
              <w:spacing w:before="60" w:after="60"/>
              <w:rPr>
                <w:b w:val="0"/>
              </w:rPr>
            </w:pPr>
            <w:r w:rsidRPr="00EC5259">
              <w:rPr>
                <w:b w:val="0"/>
              </w:rPr>
              <w:t>DMZ</w:t>
            </w:r>
          </w:p>
        </w:tc>
        <w:tc>
          <w:tcPr>
            <w:tcW w:w="3901" w:type="pct"/>
          </w:tcPr>
          <w:p w14:paraId="2AEC7705" w14:textId="52E7C138"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 xml:space="preserve">The </w:t>
            </w:r>
            <w:r w:rsidR="0053663D" w:rsidRPr="00EC5259">
              <w:t xml:space="preserve">DMZ and </w:t>
            </w:r>
            <w:r w:rsidR="00C52651" w:rsidRPr="00EC5259">
              <w:t xml:space="preserve">security gateway </w:t>
            </w:r>
            <w:r w:rsidRPr="00EC5259">
              <w:t xml:space="preserve">subsystem </w:t>
            </w:r>
            <w:r w:rsidR="00C52651" w:rsidRPr="00EC5259">
              <w:t xml:space="preserve">provide separation from business and management data zones </w:t>
            </w:r>
            <w:r w:rsidR="0053663D" w:rsidRPr="00EC5259">
              <w:t xml:space="preserve">and </w:t>
            </w:r>
            <w:r w:rsidRPr="00EC5259">
              <w:t>provid</w:t>
            </w:r>
            <w:r w:rsidR="0053663D" w:rsidRPr="00EC5259">
              <w:t>e</w:t>
            </w:r>
            <w:r w:rsidRPr="00EC5259">
              <w:t xml:space="preserve"> protection from </w:t>
            </w:r>
            <w:r w:rsidR="00C52651" w:rsidRPr="00EC5259">
              <w:t xml:space="preserve">inbound </w:t>
            </w:r>
            <w:r w:rsidRPr="00EC5259">
              <w:t>threats.</w:t>
            </w:r>
          </w:p>
        </w:tc>
      </w:tr>
      <w:tr w:rsidR="00933DB7" w:rsidRPr="00EC5259" w14:paraId="69D9E134"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190C264" w14:textId="77777777" w:rsidR="00933DB7" w:rsidRPr="00EC5259" w:rsidRDefault="00933DB7" w:rsidP="006C6DCB">
            <w:pPr>
              <w:spacing w:before="60" w:after="60"/>
              <w:rPr>
                <w:b w:val="0"/>
              </w:rPr>
            </w:pPr>
            <w:r w:rsidRPr="00EC5259">
              <w:rPr>
                <w:b w:val="0"/>
              </w:rPr>
              <w:t>Matcher Service Bus</w:t>
            </w:r>
          </w:p>
        </w:tc>
        <w:tc>
          <w:tcPr>
            <w:tcW w:w="3901" w:type="pct"/>
          </w:tcPr>
          <w:p w14:paraId="297E3592" w14:textId="77777777"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Components in this subsystem can grouped as either belonging to the Transaction Manager or Auxiliary Services. Within the Transaction Manager, Message Broker and Rules components provide the workflow services that fulfil incoming requests. The Auxiliary Services include components that support the workflow services, and components that support the operational running of the system.</w:t>
            </w:r>
          </w:p>
        </w:tc>
      </w:tr>
      <w:tr w:rsidR="00933DB7" w:rsidRPr="00EC5259" w14:paraId="63C17517"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66A171F3" w14:textId="77777777" w:rsidR="00933DB7" w:rsidRPr="00EC5259" w:rsidRDefault="00933DB7" w:rsidP="006C6DCB">
            <w:pPr>
              <w:spacing w:before="60" w:after="60"/>
              <w:rPr>
                <w:b w:val="0"/>
              </w:rPr>
            </w:pPr>
            <w:r w:rsidRPr="00EC5259">
              <w:rPr>
                <w:b w:val="0"/>
              </w:rPr>
              <w:t>MES Deployments</w:t>
            </w:r>
          </w:p>
        </w:tc>
        <w:tc>
          <w:tcPr>
            <w:tcW w:w="3901" w:type="pct"/>
          </w:tcPr>
          <w:p w14:paraId="5A9D6891" w14:textId="77777777"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This subsystem houses the multiple MES deployments. Interaction with the MESs is provided through Matcher Adapters aligned to each MES. The MES software is provided by 3</w:t>
            </w:r>
            <w:r w:rsidRPr="00EC5259">
              <w:rPr>
                <w:vertAlign w:val="superscript"/>
              </w:rPr>
              <w:t>rd</w:t>
            </w:r>
            <w:r w:rsidRPr="00EC5259">
              <w:t xml:space="preserve"> party suppliers but hosted and operated by IBM as part of the solution.</w:t>
            </w:r>
          </w:p>
        </w:tc>
      </w:tr>
      <w:tr w:rsidR="00933DB7" w:rsidRPr="00EC5259" w14:paraId="03CDECB1"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FB5DB36" w14:textId="72E08931" w:rsidR="00933DB7" w:rsidRPr="00EC5259" w:rsidRDefault="00933DB7" w:rsidP="006C6DCB">
            <w:pPr>
              <w:spacing w:before="60" w:after="60"/>
              <w:rPr>
                <w:b w:val="0"/>
              </w:rPr>
            </w:pPr>
            <w:r w:rsidRPr="00EC5259">
              <w:rPr>
                <w:b w:val="0"/>
              </w:rPr>
              <w:t xml:space="preserve">Data </w:t>
            </w:r>
          </w:p>
        </w:tc>
        <w:tc>
          <w:tcPr>
            <w:tcW w:w="3901" w:type="pct"/>
          </w:tcPr>
          <w:p w14:paraId="4EA750A7" w14:textId="77777777"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This subsystem provides the logical data stores required by the solution components.</w:t>
            </w:r>
          </w:p>
        </w:tc>
      </w:tr>
      <w:tr w:rsidR="00933DB7" w:rsidRPr="00EC5259" w14:paraId="780A83CC"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DFDE37F" w14:textId="424DFE78" w:rsidR="00933DB7" w:rsidRPr="00EC5259" w:rsidRDefault="000755EA" w:rsidP="006C6DCB">
            <w:pPr>
              <w:spacing w:before="60" w:after="60"/>
              <w:rPr>
                <w:b w:val="0"/>
              </w:rPr>
            </w:pPr>
            <w:r w:rsidRPr="00EC5259">
              <w:rPr>
                <w:b w:val="0"/>
              </w:rPr>
              <w:t>Hosting</w:t>
            </w:r>
          </w:p>
        </w:tc>
        <w:tc>
          <w:tcPr>
            <w:tcW w:w="3901" w:type="pct"/>
          </w:tcPr>
          <w:p w14:paraId="600D4485" w14:textId="0040A1F9" w:rsidR="00933DB7" w:rsidRPr="00EC5259" w:rsidRDefault="00933DB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 xml:space="preserve">The solution </w:t>
            </w:r>
            <w:r w:rsidR="000755EA" w:rsidRPr="00EC5259">
              <w:t>is</w:t>
            </w:r>
            <w:r w:rsidRPr="00EC5259">
              <w:t xml:space="preserve"> deployed </w:t>
            </w:r>
            <w:r w:rsidR="000755EA" w:rsidRPr="00EC5259">
              <w:t xml:space="preserve">in Crown </w:t>
            </w:r>
            <w:r w:rsidR="00E66094">
              <w:t>H</w:t>
            </w:r>
            <w:r w:rsidR="000755EA" w:rsidRPr="00EC5259">
              <w:t xml:space="preserve">osting </w:t>
            </w:r>
            <w:proofErr w:type="gramStart"/>
            <w:r w:rsidR="00E66094">
              <w:t>data-centres</w:t>
            </w:r>
            <w:proofErr w:type="gramEnd"/>
            <w:r w:rsidR="00E66094">
              <w:t xml:space="preserve"> </w:t>
            </w:r>
            <w:r w:rsidR="000755EA" w:rsidRPr="00EC5259">
              <w:t xml:space="preserve">using a mix of physical and </w:t>
            </w:r>
            <w:r w:rsidRPr="00EC5259">
              <w:t>virtualised infrastructure</w:t>
            </w:r>
            <w:r w:rsidR="0053663D" w:rsidRPr="00EC5259">
              <w:t>, and SAN-based storage</w:t>
            </w:r>
            <w:r w:rsidR="000755EA" w:rsidRPr="00EC5259">
              <w:t>.</w:t>
            </w:r>
          </w:p>
        </w:tc>
      </w:tr>
      <w:tr w:rsidR="00933DB7" w:rsidRPr="00EC5259" w14:paraId="64C0DD10"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466F0F03" w14:textId="082A1768" w:rsidR="00933DB7" w:rsidRPr="00EC5259" w:rsidRDefault="00395107" w:rsidP="006C6DCB">
            <w:pPr>
              <w:spacing w:before="60" w:after="60"/>
              <w:rPr>
                <w:b w:val="0"/>
              </w:rPr>
            </w:pPr>
            <w:r w:rsidRPr="00EC5259">
              <w:rPr>
                <w:b w:val="0"/>
              </w:rPr>
              <w:lastRenderedPageBreak/>
              <w:t>Platform Tooling</w:t>
            </w:r>
          </w:p>
        </w:tc>
        <w:tc>
          <w:tcPr>
            <w:tcW w:w="3901" w:type="pct"/>
          </w:tcPr>
          <w:p w14:paraId="2D9FC121" w14:textId="750A2C2C" w:rsidR="00933DB7" w:rsidRPr="00EC5259" w:rsidRDefault="00395107"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Tooling in this area support</w:t>
            </w:r>
            <w:r w:rsidR="00EC55FC" w:rsidRPr="00EC5259">
              <w:t>s</w:t>
            </w:r>
            <w:r w:rsidRPr="00EC5259">
              <w:t xml:space="preserve"> system, security and performance monitoring and reporting, as well as providing capabilities for security scanning and remote access.</w:t>
            </w:r>
          </w:p>
        </w:tc>
      </w:tr>
      <w:tr w:rsidR="00933DB7" w:rsidRPr="00EC5259" w14:paraId="54C637E8"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55ED92FE" w14:textId="30CFBE71" w:rsidR="00933DB7" w:rsidRPr="00EC5259" w:rsidRDefault="0053663D" w:rsidP="006C6DCB">
            <w:pPr>
              <w:spacing w:before="60" w:after="60"/>
              <w:rPr>
                <w:b w:val="0"/>
              </w:rPr>
            </w:pPr>
            <w:r w:rsidRPr="00EC5259">
              <w:rPr>
                <w:b w:val="0"/>
              </w:rPr>
              <w:t>Witness</w:t>
            </w:r>
          </w:p>
        </w:tc>
        <w:tc>
          <w:tcPr>
            <w:tcW w:w="3901" w:type="pct"/>
          </w:tcPr>
          <w:p w14:paraId="162CEE7F" w14:textId="5A84F888" w:rsidR="00933DB7" w:rsidRPr="00EC5259" w:rsidRDefault="0053663D" w:rsidP="006C6DCB">
            <w:pPr>
              <w:spacing w:before="60" w:after="60"/>
              <w:cnfStyle w:val="000000000000" w:firstRow="0" w:lastRow="0" w:firstColumn="0" w:lastColumn="0" w:oddVBand="0" w:evenVBand="0" w:oddHBand="0" w:evenHBand="0" w:firstRowFirstColumn="0" w:firstRowLastColumn="0" w:lastRowFirstColumn="0" w:lastRowLastColumn="0"/>
            </w:pPr>
            <w:r w:rsidRPr="00EC5259">
              <w:t>Witness services are hosted outside of the main solution to provide tie-breaking capability to prevent split-brain cluster scenarios.</w:t>
            </w:r>
          </w:p>
        </w:tc>
      </w:tr>
    </w:tbl>
    <w:p w14:paraId="6097A962" w14:textId="77777777" w:rsidR="003B7D4B" w:rsidRPr="003B7D4B" w:rsidRDefault="003B7D4B" w:rsidP="003B7D4B">
      <w:pPr>
        <w:rPr>
          <w:lang w:eastAsia="en-US"/>
        </w:rPr>
      </w:pPr>
    </w:p>
    <w:p w14:paraId="4ED5D2E5" w14:textId="0CDA7716" w:rsidR="00292577" w:rsidRDefault="00556A88" w:rsidP="008019D5">
      <w:pPr>
        <w:pStyle w:val="Heading2"/>
      </w:pPr>
      <w:bookmarkStart w:id="7" w:name="_Toc124950192"/>
      <w:r>
        <w:t>A</w:t>
      </w:r>
      <w:r w:rsidR="00292577">
        <w:t xml:space="preserve">rchitectural </w:t>
      </w:r>
      <w:r>
        <w:t>D</w:t>
      </w:r>
      <w:r w:rsidR="00292577">
        <w:t>ecisions</w:t>
      </w:r>
      <w:bookmarkEnd w:id="7"/>
    </w:p>
    <w:p w14:paraId="50EBC8AF" w14:textId="3DB2EA90" w:rsidR="001C0907" w:rsidRDefault="00864BCB" w:rsidP="00FE743E">
      <w:pPr>
        <w:rPr>
          <w:lang w:eastAsia="en-US"/>
        </w:rPr>
      </w:pPr>
      <w:r>
        <w:rPr>
          <w:lang w:eastAsia="en-US"/>
        </w:rPr>
        <w:t xml:space="preserve">This section outlines the key architectural decisions we have made in preparing the solution outline and overall response based on our understanding of the solution materials and wider HOB Programme priorities. </w:t>
      </w:r>
    </w:p>
    <w:p w14:paraId="1730BF40" w14:textId="3A61CAFC" w:rsidR="00184A49" w:rsidRDefault="00864BCB" w:rsidP="00FE743E">
      <w:pPr>
        <w:rPr>
          <w:lang w:eastAsia="en-US"/>
        </w:rPr>
      </w:pPr>
      <w:r>
        <w:rPr>
          <w:lang w:eastAsia="en-US"/>
        </w:rPr>
        <w:t xml:space="preserve">These describe </w:t>
      </w:r>
      <w:r w:rsidR="001C0907">
        <w:rPr>
          <w:lang w:eastAsia="en-US"/>
        </w:rPr>
        <w:t>our</w:t>
      </w:r>
      <w:r>
        <w:rPr>
          <w:lang w:eastAsia="en-US"/>
        </w:rPr>
        <w:t xml:space="preserve"> shaping rationale and choices; we are open to discussing these </w:t>
      </w:r>
      <w:r w:rsidR="00184A49">
        <w:rPr>
          <w:lang w:eastAsia="en-US"/>
        </w:rPr>
        <w:t xml:space="preserve">during delivery </w:t>
      </w:r>
      <w:r w:rsidR="001C0907">
        <w:rPr>
          <w:lang w:eastAsia="en-US"/>
        </w:rPr>
        <w:t>as there may be influencing factors that we are not currently aware of</w:t>
      </w:r>
      <w:r w:rsidR="00184A49">
        <w:rPr>
          <w:lang w:eastAsia="en-US"/>
        </w:rPr>
        <w:t>, or changes to the overall delivery context that arise over time</w:t>
      </w:r>
      <w:r w:rsidR="001C0907">
        <w:rPr>
          <w:lang w:eastAsia="en-US"/>
        </w:rPr>
        <w:t xml:space="preserve">. </w:t>
      </w:r>
    </w:p>
    <w:p w14:paraId="787938E7" w14:textId="66D8B764" w:rsidR="00FE743E" w:rsidRDefault="00184A49" w:rsidP="00FE743E">
      <w:pPr>
        <w:rPr>
          <w:lang w:eastAsia="en-US"/>
        </w:rPr>
      </w:pPr>
      <w:r>
        <w:rPr>
          <w:lang w:eastAsia="en-US"/>
        </w:rPr>
        <w:t xml:space="preserve">This </w:t>
      </w:r>
      <w:r w:rsidR="001C0907">
        <w:rPr>
          <w:lang w:eastAsia="en-US"/>
        </w:rPr>
        <w:t xml:space="preserve">architectural decision </w:t>
      </w:r>
      <w:r>
        <w:rPr>
          <w:lang w:eastAsia="en-US"/>
        </w:rPr>
        <w:t xml:space="preserve">record </w:t>
      </w:r>
      <w:r w:rsidR="001C0907">
        <w:rPr>
          <w:lang w:eastAsia="en-US"/>
        </w:rPr>
        <w:t>then provides a means to reflect a changed position based on new information, and to then ripple those changes through the overall solution in a controlled manner.</w:t>
      </w:r>
    </w:p>
    <w:p w14:paraId="3EBA5EB4" w14:textId="428D3FED" w:rsidR="00FE743E" w:rsidRDefault="00FE743E" w:rsidP="008019D5">
      <w:pPr>
        <w:pStyle w:val="Heading3"/>
      </w:pPr>
      <w:bookmarkStart w:id="8" w:name="_Toc124950193"/>
      <w:r>
        <w:t>Overall architecture approach</w:t>
      </w:r>
      <w:bookmarkEnd w:id="8"/>
      <w:r>
        <w:t xml:space="preserve"> </w:t>
      </w:r>
    </w:p>
    <w:tbl>
      <w:tblPr>
        <w:tblStyle w:val="TableGrid"/>
        <w:tblW w:w="9067" w:type="dxa"/>
        <w:tblCellMar>
          <w:top w:w="28" w:type="dxa"/>
          <w:bottom w:w="28" w:type="dxa"/>
        </w:tblCellMar>
        <w:tblLook w:val="04A0" w:firstRow="1" w:lastRow="0" w:firstColumn="1" w:lastColumn="0" w:noHBand="0" w:noVBand="1"/>
      </w:tblPr>
      <w:tblGrid>
        <w:gridCol w:w="3003"/>
        <w:gridCol w:w="6064"/>
      </w:tblGrid>
      <w:tr w:rsidR="00D2054E" w:rsidRPr="00E66094" w14:paraId="02E4D481" w14:textId="77777777" w:rsidTr="00D2054E">
        <w:trPr>
          <w:trHeight w:val="283"/>
        </w:trPr>
        <w:tc>
          <w:tcPr>
            <w:tcW w:w="3003" w:type="dxa"/>
            <w:vAlign w:val="center"/>
          </w:tcPr>
          <w:p w14:paraId="3BC37E9D" w14:textId="200F754E" w:rsidR="00D2054E" w:rsidRPr="00E66094" w:rsidRDefault="00D2054E" w:rsidP="00687181">
            <w:pPr>
              <w:spacing w:before="0"/>
              <w:rPr>
                <w:b/>
                <w:bCs/>
                <w:lang w:eastAsia="en-US"/>
              </w:rPr>
            </w:pPr>
            <w:r w:rsidRPr="00E66094">
              <w:rPr>
                <w:b/>
                <w:bCs/>
                <w:lang w:eastAsia="en-US"/>
              </w:rPr>
              <w:t>ID</w:t>
            </w:r>
          </w:p>
        </w:tc>
        <w:tc>
          <w:tcPr>
            <w:tcW w:w="6064" w:type="dxa"/>
            <w:vAlign w:val="center"/>
          </w:tcPr>
          <w:p w14:paraId="55DD25AD" w14:textId="0C15DEF4" w:rsidR="00D2054E" w:rsidRPr="00E66094" w:rsidRDefault="00BB530D" w:rsidP="00687181">
            <w:pPr>
              <w:spacing w:before="0"/>
              <w:rPr>
                <w:lang w:eastAsia="en-US"/>
              </w:rPr>
            </w:pPr>
            <w:r w:rsidRPr="00E66094">
              <w:rPr>
                <w:lang w:eastAsia="en-US"/>
              </w:rPr>
              <w:t>Architecture Decision 1 (</w:t>
            </w:r>
            <w:r w:rsidR="00556A88" w:rsidRPr="00E66094">
              <w:rPr>
                <w:lang w:eastAsia="en-US"/>
              </w:rPr>
              <w:t>AD</w:t>
            </w:r>
            <w:r w:rsidR="00D2054E" w:rsidRPr="00E66094">
              <w:rPr>
                <w:lang w:eastAsia="en-US"/>
              </w:rPr>
              <w:t>1</w:t>
            </w:r>
            <w:r w:rsidRPr="00E66094">
              <w:rPr>
                <w:lang w:eastAsia="en-US"/>
              </w:rPr>
              <w:t>)</w:t>
            </w:r>
          </w:p>
        </w:tc>
      </w:tr>
      <w:tr w:rsidR="00D2054E" w:rsidRPr="00E66094" w14:paraId="428849F2" w14:textId="77777777" w:rsidTr="00D2054E">
        <w:trPr>
          <w:trHeight w:val="283"/>
        </w:trPr>
        <w:tc>
          <w:tcPr>
            <w:tcW w:w="3003" w:type="dxa"/>
            <w:vAlign w:val="center"/>
          </w:tcPr>
          <w:p w14:paraId="1FB8FABC" w14:textId="4AC94A96" w:rsidR="00D2054E" w:rsidRPr="00E66094" w:rsidRDefault="00D2054E" w:rsidP="00687181">
            <w:pPr>
              <w:spacing w:before="0"/>
              <w:rPr>
                <w:b/>
                <w:bCs/>
                <w:lang w:eastAsia="en-US"/>
              </w:rPr>
            </w:pPr>
            <w:r w:rsidRPr="00E66094">
              <w:rPr>
                <w:b/>
                <w:bCs/>
                <w:lang w:eastAsia="en-US"/>
              </w:rPr>
              <w:t>Subject Area</w:t>
            </w:r>
          </w:p>
        </w:tc>
        <w:tc>
          <w:tcPr>
            <w:tcW w:w="6064" w:type="dxa"/>
            <w:vAlign w:val="center"/>
          </w:tcPr>
          <w:p w14:paraId="1677B5AD" w14:textId="19B6A5E9" w:rsidR="00D2054E" w:rsidRPr="00E66094" w:rsidRDefault="00D2054E" w:rsidP="00687181">
            <w:pPr>
              <w:spacing w:before="0"/>
              <w:rPr>
                <w:lang w:eastAsia="en-US"/>
              </w:rPr>
            </w:pPr>
            <w:r w:rsidRPr="00E66094">
              <w:rPr>
                <w:lang w:eastAsia="en-US"/>
              </w:rPr>
              <w:t>Overall solution approach</w:t>
            </w:r>
          </w:p>
        </w:tc>
      </w:tr>
      <w:tr w:rsidR="00D2054E" w:rsidRPr="00E66094" w14:paraId="14AB9465" w14:textId="77777777" w:rsidTr="00D2054E">
        <w:trPr>
          <w:trHeight w:val="283"/>
        </w:trPr>
        <w:tc>
          <w:tcPr>
            <w:tcW w:w="3003" w:type="dxa"/>
            <w:vAlign w:val="center"/>
          </w:tcPr>
          <w:p w14:paraId="0189AB73" w14:textId="4269AE95" w:rsidR="00D2054E" w:rsidRPr="00E66094" w:rsidRDefault="00D2054E" w:rsidP="00687181">
            <w:pPr>
              <w:spacing w:before="0"/>
              <w:rPr>
                <w:b/>
                <w:bCs/>
                <w:lang w:eastAsia="en-US"/>
              </w:rPr>
            </w:pPr>
            <w:r w:rsidRPr="00E66094">
              <w:rPr>
                <w:b/>
                <w:bCs/>
                <w:lang w:eastAsia="en-US"/>
              </w:rPr>
              <w:t>Decision to be made</w:t>
            </w:r>
          </w:p>
        </w:tc>
        <w:tc>
          <w:tcPr>
            <w:tcW w:w="6064" w:type="dxa"/>
            <w:vAlign w:val="center"/>
          </w:tcPr>
          <w:p w14:paraId="198308C9" w14:textId="2E3142AE" w:rsidR="00D2054E" w:rsidRPr="00E66094" w:rsidRDefault="00D2054E" w:rsidP="00687181">
            <w:pPr>
              <w:spacing w:before="0"/>
              <w:rPr>
                <w:lang w:eastAsia="en-US"/>
              </w:rPr>
            </w:pPr>
            <w:r w:rsidRPr="00E66094">
              <w:rPr>
                <w:lang w:eastAsia="en-US"/>
              </w:rPr>
              <w:t xml:space="preserve">The current matcher solution architecture for stage 1 is based on </w:t>
            </w:r>
            <w:proofErr w:type="spellStart"/>
            <w:r w:rsidRPr="00E66094">
              <w:rPr>
                <w:lang w:eastAsia="en-US"/>
              </w:rPr>
              <w:t>BioSP</w:t>
            </w:r>
            <w:proofErr w:type="spellEnd"/>
            <w:r w:rsidRPr="00E66094">
              <w:rPr>
                <w:lang w:eastAsia="en-US"/>
              </w:rPr>
              <w:t xml:space="preserve"> MSB as the interface to several matching engines, all of which is hosted on Crown Hosting. A decision is required about whether to continue with this overarching architecture, or if overarching architectural change</w:t>
            </w:r>
            <w:r w:rsidR="00273EE2" w:rsidRPr="00E66094">
              <w:rPr>
                <w:lang w:eastAsia="en-US"/>
              </w:rPr>
              <w:t>s are required.</w:t>
            </w:r>
          </w:p>
        </w:tc>
      </w:tr>
      <w:tr w:rsidR="00D2054E" w:rsidRPr="00E66094" w14:paraId="1207CB96" w14:textId="77777777" w:rsidTr="00D2054E">
        <w:trPr>
          <w:trHeight w:val="283"/>
        </w:trPr>
        <w:tc>
          <w:tcPr>
            <w:tcW w:w="3003" w:type="dxa"/>
            <w:vAlign w:val="center"/>
          </w:tcPr>
          <w:p w14:paraId="3C7917D5" w14:textId="4E511B31" w:rsidR="00D2054E" w:rsidRPr="00E66094" w:rsidRDefault="00D2054E" w:rsidP="00687181">
            <w:pPr>
              <w:spacing w:before="0"/>
              <w:rPr>
                <w:b/>
                <w:bCs/>
                <w:lang w:eastAsia="en-US"/>
              </w:rPr>
            </w:pPr>
            <w:r w:rsidRPr="00E66094">
              <w:rPr>
                <w:b/>
                <w:bCs/>
                <w:lang w:eastAsia="en-US"/>
              </w:rPr>
              <w:t>Options considered</w:t>
            </w:r>
          </w:p>
        </w:tc>
        <w:tc>
          <w:tcPr>
            <w:tcW w:w="6064" w:type="dxa"/>
            <w:vAlign w:val="center"/>
          </w:tcPr>
          <w:p w14:paraId="11C555FD" w14:textId="77777777" w:rsidR="00D2054E" w:rsidRPr="00E66094" w:rsidRDefault="0065474A">
            <w:pPr>
              <w:pStyle w:val="ListParagraph"/>
              <w:numPr>
                <w:ilvl w:val="0"/>
                <w:numId w:val="10"/>
              </w:numPr>
              <w:spacing w:before="0" w:line="240" w:lineRule="auto"/>
            </w:pPr>
            <w:r w:rsidRPr="00E66094">
              <w:t>Continue with the existing solution architecture</w:t>
            </w:r>
          </w:p>
          <w:p w14:paraId="0C9427F0" w14:textId="7554215F" w:rsidR="0065474A" w:rsidRPr="00E66094" w:rsidRDefault="0065474A">
            <w:pPr>
              <w:pStyle w:val="ListParagraph"/>
              <w:numPr>
                <w:ilvl w:val="0"/>
                <w:numId w:val="10"/>
              </w:numPr>
              <w:spacing w:before="0" w:line="240" w:lineRule="auto"/>
            </w:pPr>
            <w:r w:rsidRPr="00E66094">
              <w:t xml:space="preserve">Replace </w:t>
            </w:r>
            <w:proofErr w:type="spellStart"/>
            <w:r w:rsidRPr="00E66094">
              <w:t>BioSP</w:t>
            </w:r>
            <w:proofErr w:type="spellEnd"/>
            <w:r w:rsidRPr="00E66094">
              <w:t xml:space="preserve"> with an alternative middleware</w:t>
            </w:r>
          </w:p>
        </w:tc>
      </w:tr>
      <w:tr w:rsidR="00D2054E" w:rsidRPr="00E66094" w14:paraId="49164C1E" w14:textId="77777777" w:rsidTr="00D2054E">
        <w:trPr>
          <w:trHeight w:val="283"/>
        </w:trPr>
        <w:tc>
          <w:tcPr>
            <w:tcW w:w="3003" w:type="dxa"/>
            <w:vAlign w:val="center"/>
          </w:tcPr>
          <w:p w14:paraId="45BE4306" w14:textId="6F43B2F4" w:rsidR="00D2054E" w:rsidRPr="00E66094" w:rsidRDefault="00D2054E" w:rsidP="00687181">
            <w:pPr>
              <w:spacing w:before="0"/>
              <w:rPr>
                <w:b/>
                <w:bCs/>
                <w:lang w:eastAsia="en-US"/>
              </w:rPr>
            </w:pPr>
            <w:r w:rsidRPr="00E66094">
              <w:rPr>
                <w:b/>
                <w:bCs/>
                <w:lang w:eastAsia="en-US"/>
              </w:rPr>
              <w:t>Resolution</w:t>
            </w:r>
          </w:p>
        </w:tc>
        <w:tc>
          <w:tcPr>
            <w:tcW w:w="6064" w:type="dxa"/>
            <w:vAlign w:val="center"/>
          </w:tcPr>
          <w:p w14:paraId="2F1E1FB6" w14:textId="2F73787E" w:rsidR="00D2054E" w:rsidRPr="00E66094" w:rsidRDefault="0065474A" w:rsidP="00687181">
            <w:pPr>
              <w:spacing w:before="0"/>
              <w:rPr>
                <w:lang w:eastAsia="en-US"/>
              </w:rPr>
            </w:pPr>
            <w:r w:rsidRPr="00E66094">
              <w:rPr>
                <w:lang w:eastAsia="en-US"/>
              </w:rPr>
              <w:t>Option 1 – continue with the existing solution architecture is selected.</w:t>
            </w:r>
          </w:p>
        </w:tc>
      </w:tr>
      <w:tr w:rsidR="0065474A" w:rsidRPr="00E66094" w14:paraId="1170F8F4" w14:textId="77777777" w:rsidTr="00D2054E">
        <w:trPr>
          <w:trHeight w:val="283"/>
        </w:trPr>
        <w:tc>
          <w:tcPr>
            <w:tcW w:w="3003" w:type="dxa"/>
            <w:vAlign w:val="center"/>
          </w:tcPr>
          <w:p w14:paraId="39E166D5" w14:textId="7FC6FB72" w:rsidR="0065474A" w:rsidRPr="00E66094" w:rsidRDefault="0065474A" w:rsidP="00687181">
            <w:pPr>
              <w:spacing w:before="0"/>
              <w:rPr>
                <w:b/>
                <w:bCs/>
                <w:lang w:eastAsia="en-US"/>
              </w:rPr>
            </w:pPr>
            <w:r w:rsidRPr="00E66094">
              <w:rPr>
                <w:b/>
                <w:bCs/>
                <w:lang w:eastAsia="en-US"/>
              </w:rPr>
              <w:t>Rationale</w:t>
            </w:r>
          </w:p>
        </w:tc>
        <w:tc>
          <w:tcPr>
            <w:tcW w:w="6064" w:type="dxa"/>
            <w:vAlign w:val="center"/>
          </w:tcPr>
          <w:p w14:paraId="1FAD64BE" w14:textId="497B8BCA" w:rsidR="00B13AAC" w:rsidRPr="00E66094" w:rsidRDefault="00B13AAC" w:rsidP="00B13AAC">
            <w:pPr>
              <w:spacing w:before="0"/>
              <w:rPr>
                <w:lang w:eastAsia="en-US"/>
              </w:rPr>
            </w:pPr>
            <w:r w:rsidRPr="00E66094">
              <w:rPr>
                <w:lang w:eastAsia="en-US"/>
              </w:rPr>
              <w:t>Our understanding from the materials presented during the ITT is that the current solution broadly meets the needs of stage 1 including performance, with all the foundations in place</w:t>
            </w:r>
            <w:r w:rsidR="00102A71" w:rsidRPr="00E66094">
              <w:rPr>
                <w:rStyle w:val="FootnoteReference"/>
                <w:lang w:eastAsia="en-US"/>
              </w:rPr>
              <w:footnoteReference w:id="1"/>
            </w:r>
            <w:r w:rsidRPr="00E66094">
              <w:rPr>
                <w:lang w:eastAsia="en-US"/>
              </w:rPr>
              <w:t xml:space="preserve">. We believe the focus now needs to be on continuing to deliver stages </w:t>
            </w:r>
            <w:r w:rsidR="00D85336">
              <w:rPr>
                <w:lang w:eastAsia="en-US"/>
              </w:rPr>
              <w:t>1</w:t>
            </w:r>
            <w:r w:rsidRPr="00E66094">
              <w:rPr>
                <w:lang w:eastAsia="en-US"/>
              </w:rPr>
              <w:t xml:space="preserve">-5 </w:t>
            </w:r>
            <w:r w:rsidR="00D85336">
              <w:rPr>
                <w:lang w:eastAsia="en-US"/>
              </w:rPr>
              <w:t xml:space="preserve">into live service </w:t>
            </w:r>
            <w:r w:rsidRPr="00E66094">
              <w:rPr>
                <w:lang w:eastAsia="en-US"/>
              </w:rPr>
              <w:t>to provide the business benefits</w:t>
            </w:r>
            <w:r w:rsidR="00D85336">
              <w:rPr>
                <w:lang w:eastAsia="en-US"/>
              </w:rPr>
              <w:t xml:space="preserve"> as swiftly as is practical.</w:t>
            </w:r>
          </w:p>
          <w:p w14:paraId="589DFCAE" w14:textId="77777777" w:rsidR="003A4934" w:rsidRPr="00E66094" w:rsidRDefault="003A4934" w:rsidP="00B13AAC">
            <w:pPr>
              <w:spacing w:before="0"/>
              <w:rPr>
                <w:lang w:eastAsia="en-US"/>
              </w:rPr>
            </w:pPr>
          </w:p>
          <w:p w14:paraId="670C2A70" w14:textId="25066AF9" w:rsidR="003A4934" w:rsidRPr="00E66094" w:rsidRDefault="003A4934" w:rsidP="00B13AAC">
            <w:pPr>
              <w:spacing w:before="0"/>
              <w:rPr>
                <w:lang w:eastAsia="en-US"/>
              </w:rPr>
            </w:pPr>
            <w:r w:rsidRPr="00E66094">
              <w:rPr>
                <w:lang w:eastAsia="en-US"/>
              </w:rPr>
              <w:t>The m</w:t>
            </w:r>
            <w:r w:rsidR="00B13AAC" w:rsidRPr="00E66094">
              <w:rPr>
                <w:lang w:eastAsia="en-US"/>
              </w:rPr>
              <w:t xml:space="preserve">ain </w:t>
            </w:r>
            <w:r w:rsidRPr="00E66094">
              <w:rPr>
                <w:lang w:eastAsia="en-US"/>
              </w:rPr>
              <w:t xml:space="preserve">areas of </w:t>
            </w:r>
            <w:r w:rsidR="00B84FBB" w:rsidRPr="00E66094">
              <w:rPr>
                <w:lang w:eastAsia="en-US"/>
              </w:rPr>
              <w:t xml:space="preserve">architectural </w:t>
            </w:r>
            <w:r w:rsidRPr="00E66094">
              <w:rPr>
                <w:lang w:eastAsia="en-US"/>
              </w:rPr>
              <w:t xml:space="preserve">change </w:t>
            </w:r>
            <w:r w:rsidR="00B84FBB" w:rsidRPr="00E66094">
              <w:rPr>
                <w:lang w:eastAsia="en-US"/>
              </w:rPr>
              <w:t xml:space="preserve">identified </w:t>
            </w:r>
            <w:r w:rsidRPr="00E66094">
              <w:rPr>
                <w:lang w:eastAsia="en-US"/>
              </w:rPr>
              <w:t xml:space="preserve">for future </w:t>
            </w:r>
            <w:r w:rsidR="00B13AAC" w:rsidRPr="00E66094">
              <w:rPr>
                <w:lang w:eastAsia="en-US"/>
              </w:rPr>
              <w:t xml:space="preserve">consideration </w:t>
            </w:r>
            <w:r w:rsidR="00B84FBB" w:rsidRPr="00E66094">
              <w:rPr>
                <w:lang w:eastAsia="en-US"/>
              </w:rPr>
              <w:t>from our understanding to date are</w:t>
            </w:r>
            <w:r w:rsidRPr="00E66094">
              <w:rPr>
                <w:lang w:eastAsia="en-US"/>
              </w:rPr>
              <w:t>:</w:t>
            </w:r>
          </w:p>
          <w:p w14:paraId="67DC3AD8" w14:textId="1C95F48F" w:rsidR="00B13AAC" w:rsidRPr="00E66094" w:rsidRDefault="00B13AAC" w:rsidP="003A4934">
            <w:pPr>
              <w:pStyle w:val="ListParagraph"/>
              <w:numPr>
                <w:ilvl w:val="0"/>
                <w:numId w:val="19"/>
              </w:numPr>
              <w:spacing w:before="0"/>
            </w:pPr>
            <w:r w:rsidRPr="00E66094">
              <w:lastRenderedPageBreak/>
              <w:t xml:space="preserve">removal of </w:t>
            </w:r>
            <w:proofErr w:type="spellStart"/>
            <w:r w:rsidRPr="00E66094">
              <w:t>BioSP</w:t>
            </w:r>
            <w:proofErr w:type="spellEnd"/>
            <w:r w:rsidRPr="00E66094">
              <w:t xml:space="preserve"> </w:t>
            </w:r>
            <w:r w:rsidR="00B84FBB" w:rsidRPr="00E66094">
              <w:t xml:space="preserve">to significantly reduce ongoing </w:t>
            </w:r>
            <w:r w:rsidRPr="00E66094">
              <w:t>licence cos</w:t>
            </w:r>
            <w:r w:rsidR="00B84FBB" w:rsidRPr="00E66094">
              <w:t>ts</w:t>
            </w:r>
            <w:r w:rsidRPr="00E66094">
              <w:t>, which could be investigated after phase 5 about porting to an alternative</w:t>
            </w:r>
            <w:r w:rsidR="00D92D42" w:rsidRPr="00E66094">
              <w:t xml:space="preserve"> service bus, although the cost/benefit of this will need close examination</w:t>
            </w:r>
          </w:p>
          <w:p w14:paraId="1732C309" w14:textId="2E664C48" w:rsidR="0065474A" w:rsidRPr="00E66094" w:rsidRDefault="00D92D42" w:rsidP="00687181">
            <w:pPr>
              <w:pStyle w:val="ListParagraph"/>
              <w:numPr>
                <w:ilvl w:val="0"/>
                <w:numId w:val="19"/>
              </w:numPr>
              <w:spacing w:before="0"/>
            </w:pPr>
            <w:r w:rsidRPr="00E66094">
              <w:t xml:space="preserve">investigation of cloud hosting to gain the benefits of elasticity, and use of cloud-provider managed services </w:t>
            </w:r>
            <w:proofErr w:type="gramStart"/>
            <w:r w:rsidRPr="00E66094">
              <w:t>e.g.</w:t>
            </w:r>
            <w:proofErr w:type="gramEnd"/>
            <w:r w:rsidRPr="00E66094">
              <w:t xml:space="preserve"> database-as-a-service – this is considered further in AD2.</w:t>
            </w:r>
          </w:p>
        </w:tc>
      </w:tr>
      <w:tr w:rsidR="00D2054E" w:rsidRPr="00E66094" w14:paraId="37EF0CA6" w14:textId="77777777" w:rsidTr="00D2054E">
        <w:trPr>
          <w:trHeight w:val="283"/>
        </w:trPr>
        <w:tc>
          <w:tcPr>
            <w:tcW w:w="3003" w:type="dxa"/>
            <w:vAlign w:val="center"/>
          </w:tcPr>
          <w:p w14:paraId="782AF39F" w14:textId="2D5D82B0" w:rsidR="00D2054E" w:rsidRPr="00E66094" w:rsidRDefault="00D2054E" w:rsidP="00687181">
            <w:pPr>
              <w:spacing w:before="0"/>
              <w:rPr>
                <w:b/>
                <w:bCs/>
                <w:lang w:eastAsia="en-US"/>
              </w:rPr>
            </w:pPr>
            <w:r w:rsidRPr="00E66094">
              <w:rPr>
                <w:b/>
                <w:bCs/>
                <w:lang w:eastAsia="en-US"/>
              </w:rPr>
              <w:lastRenderedPageBreak/>
              <w:t>Implications</w:t>
            </w:r>
            <w:r w:rsidR="00D92D42" w:rsidRPr="00E66094">
              <w:rPr>
                <w:b/>
                <w:bCs/>
                <w:lang w:eastAsia="en-US"/>
              </w:rPr>
              <w:t xml:space="preserve"> / Risks</w:t>
            </w:r>
          </w:p>
        </w:tc>
        <w:tc>
          <w:tcPr>
            <w:tcW w:w="6064" w:type="dxa"/>
            <w:vAlign w:val="center"/>
          </w:tcPr>
          <w:p w14:paraId="22D102EA" w14:textId="76F1A892" w:rsidR="00D2054E" w:rsidRPr="00E66094" w:rsidRDefault="005B53F3" w:rsidP="00687181">
            <w:pPr>
              <w:spacing w:before="0"/>
              <w:rPr>
                <w:lang w:eastAsia="en-US"/>
              </w:rPr>
            </w:pPr>
            <w:r w:rsidRPr="00E66094">
              <w:rPr>
                <w:lang w:eastAsia="en-US"/>
              </w:rPr>
              <w:t xml:space="preserve">Continued software maintenance fee for </w:t>
            </w:r>
            <w:proofErr w:type="spellStart"/>
            <w:r w:rsidRPr="00E66094">
              <w:rPr>
                <w:lang w:eastAsia="en-US"/>
              </w:rPr>
              <w:t>BioSP</w:t>
            </w:r>
            <w:proofErr w:type="spellEnd"/>
            <w:r w:rsidRPr="00E66094">
              <w:rPr>
                <w:lang w:eastAsia="en-US"/>
              </w:rPr>
              <w:t>.</w:t>
            </w:r>
          </w:p>
        </w:tc>
      </w:tr>
    </w:tbl>
    <w:p w14:paraId="3FDA4A14" w14:textId="77777777" w:rsidR="009C5F47" w:rsidRPr="009C5F47" w:rsidRDefault="009C5F47" w:rsidP="009C5F47">
      <w:pPr>
        <w:rPr>
          <w:lang w:eastAsia="en-US"/>
        </w:rPr>
      </w:pPr>
    </w:p>
    <w:p w14:paraId="08B01A9D" w14:textId="05A91B64" w:rsidR="00FE743E" w:rsidRDefault="00FE743E" w:rsidP="008019D5">
      <w:pPr>
        <w:pStyle w:val="Heading3"/>
      </w:pPr>
      <w:bookmarkStart w:id="9" w:name="_Toc124950194"/>
      <w:r>
        <w:t>Hosting approach for MSB</w:t>
      </w:r>
      <w:bookmarkEnd w:id="9"/>
    </w:p>
    <w:tbl>
      <w:tblPr>
        <w:tblStyle w:val="TableGrid"/>
        <w:tblW w:w="9067" w:type="dxa"/>
        <w:tblCellMar>
          <w:top w:w="28" w:type="dxa"/>
          <w:bottom w:w="28" w:type="dxa"/>
        </w:tblCellMar>
        <w:tblLook w:val="04A0" w:firstRow="1" w:lastRow="0" w:firstColumn="1" w:lastColumn="0" w:noHBand="0" w:noVBand="1"/>
      </w:tblPr>
      <w:tblGrid>
        <w:gridCol w:w="3003"/>
        <w:gridCol w:w="6064"/>
      </w:tblGrid>
      <w:tr w:rsidR="0065474A" w:rsidRPr="00E66094" w14:paraId="113A1C27" w14:textId="77777777" w:rsidTr="00742B45">
        <w:trPr>
          <w:trHeight w:val="283"/>
        </w:trPr>
        <w:tc>
          <w:tcPr>
            <w:tcW w:w="3003" w:type="dxa"/>
            <w:vAlign w:val="center"/>
          </w:tcPr>
          <w:p w14:paraId="05B1393F" w14:textId="77777777" w:rsidR="0065474A" w:rsidRPr="00E66094" w:rsidRDefault="0065474A" w:rsidP="00687181">
            <w:pPr>
              <w:spacing w:before="0"/>
              <w:rPr>
                <w:b/>
                <w:bCs/>
                <w:szCs w:val="24"/>
                <w:lang w:eastAsia="en-US"/>
              </w:rPr>
            </w:pPr>
            <w:r w:rsidRPr="00E66094">
              <w:rPr>
                <w:b/>
                <w:bCs/>
                <w:szCs w:val="24"/>
                <w:lang w:eastAsia="en-US"/>
              </w:rPr>
              <w:t>ID</w:t>
            </w:r>
          </w:p>
        </w:tc>
        <w:tc>
          <w:tcPr>
            <w:tcW w:w="6064" w:type="dxa"/>
            <w:vAlign w:val="center"/>
          </w:tcPr>
          <w:p w14:paraId="7AEDD610" w14:textId="18AF14D9" w:rsidR="0065474A" w:rsidRPr="00E66094" w:rsidRDefault="00BB530D" w:rsidP="00687181">
            <w:pPr>
              <w:spacing w:before="0"/>
              <w:rPr>
                <w:szCs w:val="24"/>
                <w:lang w:eastAsia="en-US"/>
              </w:rPr>
            </w:pPr>
            <w:r w:rsidRPr="00E66094">
              <w:rPr>
                <w:szCs w:val="24"/>
                <w:lang w:eastAsia="en-US"/>
              </w:rPr>
              <w:t>Architecture Decision 2 (</w:t>
            </w:r>
            <w:r w:rsidR="00556A88" w:rsidRPr="00E66094">
              <w:rPr>
                <w:szCs w:val="24"/>
                <w:lang w:eastAsia="en-US"/>
              </w:rPr>
              <w:t>AD</w:t>
            </w:r>
            <w:r w:rsidR="0065474A" w:rsidRPr="00E66094">
              <w:rPr>
                <w:szCs w:val="24"/>
                <w:lang w:eastAsia="en-US"/>
              </w:rPr>
              <w:t>2</w:t>
            </w:r>
            <w:r w:rsidRPr="00E66094">
              <w:rPr>
                <w:szCs w:val="24"/>
                <w:lang w:eastAsia="en-US"/>
              </w:rPr>
              <w:t>)</w:t>
            </w:r>
          </w:p>
        </w:tc>
      </w:tr>
      <w:tr w:rsidR="0065474A" w:rsidRPr="00E66094" w14:paraId="79FEFE51" w14:textId="77777777" w:rsidTr="00742B45">
        <w:trPr>
          <w:trHeight w:val="283"/>
        </w:trPr>
        <w:tc>
          <w:tcPr>
            <w:tcW w:w="3003" w:type="dxa"/>
            <w:vAlign w:val="center"/>
          </w:tcPr>
          <w:p w14:paraId="7D56ACDA" w14:textId="77777777" w:rsidR="0065474A" w:rsidRPr="00E66094" w:rsidRDefault="0065474A" w:rsidP="00687181">
            <w:pPr>
              <w:spacing w:before="0"/>
              <w:rPr>
                <w:b/>
                <w:bCs/>
                <w:szCs w:val="24"/>
                <w:lang w:eastAsia="en-US"/>
              </w:rPr>
            </w:pPr>
            <w:r w:rsidRPr="00E66094">
              <w:rPr>
                <w:b/>
                <w:bCs/>
                <w:szCs w:val="24"/>
                <w:lang w:eastAsia="en-US"/>
              </w:rPr>
              <w:t>Subject Area</w:t>
            </w:r>
          </w:p>
        </w:tc>
        <w:tc>
          <w:tcPr>
            <w:tcW w:w="6064" w:type="dxa"/>
            <w:vAlign w:val="center"/>
          </w:tcPr>
          <w:p w14:paraId="0132193E" w14:textId="71AAFB3C" w:rsidR="0065474A" w:rsidRPr="00E66094" w:rsidRDefault="0065474A" w:rsidP="00687181">
            <w:pPr>
              <w:spacing w:before="0"/>
              <w:rPr>
                <w:szCs w:val="24"/>
                <w:lang w:eastAsia="en-US"/>
              </w:rPr>
            </w:pPr>
            <w:r w:rsidRPr="00E66094">
              <w:rPr>
                <w:szCs w:val="24"/>
                <w:lang w:eastAsia="en-US"/>
              </w:rPr>
              <w:t>Infrastructure</w:t>
            </w:r>
          </w:p>
        </w:tc>
      </w:tr>
      <w:tr w:rsidR="0065474A" w:rsidRPr="00E66094" w14:paraId="1B74CEB9" w14:textId="77777777" w:rsidTr="00742B45">
        <w:trPr>
          <w:trHeight w:val="283"/>
        </w:trPr>
        <w:tc>
          <w:tcPr>
            <w:tcW w:w="3003" w:type="dxa"/>
            <w:vAlign w:val="center"/>
          </w:tcPr>
          <w:p w14:paraId="466F5C5E" w14:textId="77777777" w:rsidR="0065474A" w:rsidRPr="00E66094" w:rsidRDefault="0065474A" w:rsidP="00687181">
            <w:pPr>
              <w:spacing w:before="0"/>
              <w:rPr>
                <w:b/>
                <w:bCs/>
                <w:szCs w:val="24"/>
                <w:lang w:eastAsia="en-US"/>
              </w:rPr>
            </w:pPr>
            <w:r w:rsidRPr="00E66094">
              <w:rPr>
                <w:b/>
                <w:bCs/>
                <w:szCs w:val="24"/>
                <w:lang w:eastAsia="en-US"/>
              </w:rPr>
              <w:t>Decision to be made</w:t>
            </w:r>
          </w:p>
        </w:tc>
        <w:tc>
          <w:tcPr>
            <w:tcW w:w="6064" w:type="dxa"/>
            <w:vAlign w:val="center"/>
          </w:tcPr>
          <w:p w14:paraId="39375997" w14:textId="0DEBB97F" w:rsidR="0065474A" w:rsidRPr="00E66094" w:rsidRDefault="0065474A" w:rsidP="00687181">
            <w:pPr>
              <w:spacing w:before="0"/>
              <w:rPr>
                <w:szCs w:val="24"/>
                <w:lang w:eastAsia="en-US"/>
              </w:rPr>
            </w:pPr>
            <w:r w:rsidRPr="00E66094">
              <w:rPr>
                <w:szCs w:val="24"/>
                <w:lang w:eastAsia="en-US"/>
              </w:rPr>
              <w:t>The current matcher solution architecture for stage 1 is on-prem</w:t>
            </w:r>
            <w:r w:rsidR="00E66094">
              <w:rPr>
                <w:szCs w:val="24"/>
                <w:lang w:eastAsia="en-US"/>
              </w:rPr>
              <w:t>ises</w:t>
            </w:r>
            <w:r w:rsidRPr="00E66094">
              <w:rPr>
                <w:szCs w:val="24"/>
                <w:lang w:eastAsia="en-US"/>
              </w:rPr>
              <w:t xml:space="preserve"> hosted on Crown Hosting. A decision is required about whether to continue with this, or whether to move to align with the Home Office and wider Government cloud-first strategy. It is noted that this decision is only for the MSB </w:t>
            </w:r>
            <w:r w:rsidR="006B01EC" w:rsidRPr="00E66094">
              <w:rPr>
                <w:szCs w:val="24"/>
                <w:lang w:eastAsia="en-US"/>
              </w:rPr>
              <w:t xml:space="preserve">layer, as the MES’s are </w:t>
            </w:r>
            <w:r w:rsidR="00E66094">
              <w:rPr>
                <w:szCs w:val="24"/>
                <w:lang w:eastAsia="en-US"/>
              </w:rPr>
              <w:t xml:space="preserve">understood to </w:t>
            </w:r>
            <w:r w:rsidR="006B01EC" w:rsidRPr="00E66094">
              <w:rPr>
                <w:szCs w:val="24"/>
                <w:lang w:eastAsia="en-US"/>
              </w:rPr>
              <w:t>not</w:t>
            </w:r>
            <w:r w:rsidR="005B53F3" w:rsidRPr="00E66094">
              <w:rPr>
                <w:szCs w:val="24"/>
                <w:lang w:eastAsia="en-US"/>
              </w:rPr>
              <w:t xml:space="preserve"> currently</w:t>
            </w:r>
            <w:r w:rsidR="006B01EC" w:rsidRPr="00E66094">
              <w:rPr>
                <w:szCs w:val="24"/>
                <w:lang w:eastAsia="en-US"/>
              </w:rPr>
              <w:t xml:space="preserve"> </w:t>
            </w:r>
            <w:r w:rsidR="00E66094">
              <w:rPr>
                <w:szCs w:val="24"/>
                <w:lang w:eastAsia="en-US"/>
              </w:rPr>
              <w:t xml:space="preserve">be </w:t>
            </w:r>
            <w:r w:rsidR="006B01EC" w:rsidRPr="00E66094">
              <w:rPr>
                <w:szCs w:val="24"/>
                <w:lang w:eastAsia="en-US"/>
              </w:rPr>
              <w:t>cloud compatible</w:t>
            </w:r>
            <w:r w:rsidR="00502763">
              <w:rPr>
                <w:rStyle w:val="FootnoteReference"/>
                <w:szCs w:val="24"/>
                <w:lang w:eastAsia="en-US"/>
              </w:rPr>
              <w:footnoteReference w:id="2"/>
            </w:r>
            <w:r w:rsidR="006B01EC" w:rsidRPr="00E66094">
              <w:rPr>
                <w:szCs w:val="24"/>
                <w:lang w:eastAsia="en-US"/>
              </w:rPr>
              <w:t>.</w:t>
            </w:r>
          </w:p>
        </w:tc>
      </w:tr>
      <w:tr w:rsidR="0065474A" w:rsidRPr="00E66094" w14:paraId="33578D4C" w14:textId="77777777" w:rsidTr="00742B45">
        <w:trPr>
          <w:trHeight w:val="283"/>
        </w:trPr>
        <w:tc>
          <w:tcPr>
            <w:tcW w:w="3003" w:type="dxa"/>
            <w:vAlign w:val="center"/>
          </w:tcPr>
          <w:p w14:paraId="6B2B5304" w14:textId="77777777" w:rsidR="0065474A" w:rsidRPr="00E66094" w:rsidRDefault="0065474A" w:rsidP="00687181">
            <w:pPr>
              <w:spacing w:before="0"/>
              <w:rPr>
                <w:b/>
                <w:bCs/>
                <w:szCs w:val="24"/>
                <w:lang w:eastAsia="en-US"/>
              </w:rPr>
            </w:pPr>
            <w:r w:rsidRPr="00E66094">
              <w:rPr>
                <w:b/>
                <w:bCs/>
                <w:szCs w:val="24"/>
                <w:lang w:eastAsia="en-US"/>
              </w:rPr>
              <w:t>Options considered</w:t>
            </w:r>
          </w:p>
        </w:tc>
        <w:tc>
          <w:tcPr>
            <w:tcW w:w="6064" w:type="dxa"/>
            <w:vAlign w:val="center"/>
          </w:tcPr>
          <w:p w14:paraId="781CA90D" w14:textId="05EDCF59" w:rsidR="0065474A" w:rsidRPr="00E66094" w:rsidRDefault="0065474A">
            <w:pPr>
              <w:pStyle w:val="ListParagraph"/>
              <w:numPr>
                <w:ilvl w:val="0"/>
                <w:numId w:val="11"/>
              </w:numPr>
              <w:spacing w:before="0" w:line="240" w:lineRule="auto"/>
              <w:rPr>
                <w:szCs w:val="24"/>
              </w:rPr>
            </w:pPr>
            <w:r w:rsidRPr="00E66094">
              <w:rPr>
                <w:szCs w:val="24"/>
              </w:rPr>
              <w:t>Continue with the existing</w:t>
            </w:r>
            <w:r w:rsidR="00502763">
              <w:rPr>
                <w:szCs w:val="24"/>
              </w:rPr>
              <w:t xml:space="preserve"> on-premises</w:t>
            </w:r>
            <w:r w:rsidRPr="00E66094">
              <w:rPr>
                <w:szCs w:val="24"/>
              </w:rPr>
              <w:t xml:space="preserve"> </w:t>
            </w:r>
            <w:r w:rsidR="008520A5" w:rsidRPr="00E66094">
              <w:rPr>
                <w:szCs w:val="24"/>
              </w:rPr>
              <w:t>hosting</w:t>
            </w:r>
          </w:p>
          <w:p w14:paraId="12ECD355" w14:textId="200D2306" w:rsidR="0065474A" w:rsidRPr="00E66094" w:rsidRDefault="008520A5">
            <w:pPr>
              <w:pStyle w:val="ListParagraph"/>
              <w:numPr>
                <w:ilvl w:val="0"/>
                <w:numId w:val="11"/>
              </w:numPr>
              <w:spacing w:before="0" w:line="240" w:lineRule="auto"/>
              <w:rPr>
                <w:szCs w:val="24"/>
              </w:rPr>
            </w:pPr>
            <w:r w:rsidRPr="00E66094">
              <w:rPr>
                <w:szCs w:val="24"/>
              </w:rPr>
              <w:t xml:space="preserve">Migrate </w:t>
            </w:r>
            <w:proofErr w:type="spellStart"/>
            <w:r w:rsidR="0065474A" w:rsidRPr="00E66094">
              <w:rPr>
                <w:szCs w:val="24"/>
              </w:rPr>
              <w:t>BioSP</w:t>
            </w:r>
            <w:proofErr w:type="spellEnd"/>
            <w:r w:rsidR="0065474A" w:rsidRPr="00E66094">
              <w:rPr>
                <w:szCs w:val="24"/>
              </w:rPr>
              <w:t xml:space="preserve"> </w:t>
            </w:r>
            <w:r w:rsidRPr="00E66094">
              <w:rPr>
                <w:szCs w:val="24"/>
              </w:rPr>
              <w:t>to Home Office strategic cloud (EBSA or LECP)</w:t>
            </w:r>
          </w:p>
          <w:p w14:paraId="7E8E4770" w14:textId="3BBA063B" w:rsidR="008520A5" w:rsidRPr="00E66094" w:rsidRDefault="008520A5">
            <w:pPr>
              <w:pStyle w:val="ListParagraph"/>
              <w:numPr>
                <w:ilvl w:val="0"/>
                <w:numId w:val="11"/>
              </w:numPr>
              <w:spacing w:before="0" w:line="240" w:lineRule="auto"/>
              <w:rPr>
                <w:szCs w:val="24"/>
              </w:rPr>
            </w:pPr>
            <w:r w:rsidRPr="00E66094">
              <w:rPr>
                <w:szCs w:val="24"/>
              </w:rPr>
              <w:t xml:space="preserve">Migrate </w:t>
            </w:r>
            <w:proofErr w:type="spellStart"/>
            <w:r w:rsidRPr="00E66094">
              <w:rPr>
                <w:szCs w:val="24"/>
              </w:rPr>
              <w:t>BioSP</w:t>
            </w:r>
            <w:proofErr w:type="spellEnd"/>
            <w:r w:rsidRPr="00E66094">
              <w:rPr>
                <w:szCs w:val="24"/>
              </w:rPr>
              <w:t xml:space="preserve"> to an alternative cloud platform</w:t>
            </w:r>
          </w:p>
        </w:tc>
      </w:tr>
      <w:tr w:rsidR="0065474A" w:rsidRPr="00E66094" w14:paraId="2364171A" w14:textId="77777777" w:rsidTr="00742B45">
        <w:trPr>
          <w:trHeight w:val="283"/>
        </w:trPr>
        <w:tc>
          <w:tcPr>
            <w:tcW w:w="3003" w:type="dxa"/>
            <w:vAlign w:val="center"/>
          </w:tcPr>
          <w:p w14:paraId="40D46EF5" w14:textId="77777777" w:rsidR="0065474A" w:rsidRPr="00E66094" w:rsidRDefault="0065474A" w:rsidP="00687181">
            <w:pPr>
              <w:spacing w:before="0"/>
              <w:rPr>
                <w:b/>
                <w:bCs/>
                <w:szCs w:val="24"/>
                <w:lang w:eastAsia="en-US"/>
              </w:rPr>
            </w:pPr>
            <w:r w:rsidRPr="00E66094">
              <w:rPr>
                <w:b/>
                <w:bCs/>
                <w:szCs w:val="24"/>
                <w:lang w:eastAsia="en-US"/>
              </w:rPr>
              <w:t>Resolution</w:t>
            </w:r>
          </w:p>
        </w:tc>
        <w:tc>
          <w:tcPr>
            <w:tcW w:w="6064" w:type="dxa"/>
            <w:vAlign w:val="center"/>
          </w:tcPr>
          <w:p w14:paraId="30B17862" w14:textId="44B45CA0" w:rsidR="0065474A" w:rsidRPr="00E66094" w:rsidRDefault="0065474A" w:rsidP="00687181">
            <w:pPr>
              <w:spacing w:before="0"/>
              <w:rPr>
                <w:szCs w:val="24"/>
                <w:lang w:eastAsia="en-US"/>
              </w:rPr>
            </w:pPr>
            <w:r w:rsidRPr="00E66094">
              <w:rPr>
                <w:szCs w:val="24"/>
                <w:lang w:eastAsia="en-US"/>
              </w:rPr>
              <w:t xml:space="preserve">Option 1 – continue with the existing </w:t>
            </w:r>
            <w:r w:rsidR="006F75EA" w:rsidRPr="00E66094">
              <w:rPr>
                <w:szCs w:val="24"/>
                <w:lang w:eastAsia="en-US"/>
              </w:rPr>
              <w:t>hosting</w:t>
            </w:r>
            <w:r w:rsidRPr="00E66094">
              <w:rPr>
                <w:szCs w:val="24"/>
                <w:lang w:eastAsia="en-US"/>
              </w:rPr>
              <w:t>.</w:t>
            </w:r>
          </w:p>
        </w:tc>
      </w:tr>
      <w:tr w:rsidR="0065474A" w:rsidRPr="00E66094" w14:paraId="3A73FA08" w14:textId="77777777" w:rsidTr="00742B45">
        <w:trPr>
          <w:trHeight w:val="283"/>
        </w:trPr>
        <w:tc>
          <w:tcPr>
            <w:tcW w:w="3003" w:type="dxa"/>
            <w:vAlign w:val="center"/>
          </w:tcPr>
          <w:p w14:paraId="51D70F92" w14:textId="77777777" w:rsidR="0065474A" w:rsidRPr="00E66094" w:rsidRDefault="0065474A" w:rsidP="00687181">
            <w:pPr>
              <w:spacing w:before="0"/>
              <w:rPr>
                <w:b/>
                <w:bCs/>
                <w:szCs w:val="24"/>
                <w:lang w:eastAsia="en-US"/>
              </w:rPr>
            </w:pPr>
            <w:r w:rsidRPr="00E66094">
              <w:rPr>
                <w:b/>
                <w:bCs/>
                <w:szCs w:val="24"/>
                <w:lang w:eastAsia="en-US"/>
              </w:rPr>
              <w:t>Rationale</w:t>
            </w:r>
          </w:p>
        </w:tc>
        <w:tc>
          <w:tcPr>
            <w:tcW w:w="6064" w:type="dxa"/>
            <w:vAlign w:val="center"/>
          </w:tcPr>
          <w:p w14:paraId="0589EC71" w14:textId="38121786" w:rsidR="005B53F3" w:rsidRPr="00E66094" w:rsidRDefault="00B5112E" w:rsidP="00687181">
            <w:pPr>
              <w:spacing w:before="0"/>
              <w:rPr>
                <w:szCs w:val="24"/>
                <w:lang w:eastAsia="en-US"/>
              </w:rPr>
            </w:pPr>
            <w:r w:rsidRPr="00E66094">
              <w:rPr>
                <w:szCs w:val="24"/>
                <w:lang w:eastAsia="en-US"/>
              </w:rPr>
              <w:t>Three main factors influenced this decision:</w:t>
            </w:r>
          </w:p>
          <w:p w14:paraId="2696A01B" w14:textId="7B47CC88" w:rsidR="00B5112E" w:rsidRPr="00E66094" w:rsidRDefault="00B5112E" w:rsidP="00B5112E">
            <w:pPr>
              <w:pStyle w:val="ListParagraph"/>
              <w:numPr>
                <w:ilvl w:val="0"/>
                <w:numId w:val="20"/>
              </w:numPr>
              <w:spacing w:before="0"/>
              <w:rPr>
                <w:szCs w:val="24"/>
              </w:rPr>
            </w:pPr>
            <w:r w:rsidRPr="00E66094">
              <w:rPr>
                <w:szCs w:val="24"/>
              </w:rPr>
              <w:t xml:space="preserve">Moving the MSB layer to cloud whilst </w:t>
            </w:r>
            <w:r w:rsidR="005378E2" w:rsidRPr="00E66094">
              <w:rPr>
                <w:szCs w:val="24"/>
              </w:rPr>
              <w:t xml:space="preserve">MES remain on-premises brings little immediate benefits, and increases complexity </w:t>
            </w:r>
            <w:proofErr w:type="gramStart"/>
            <w:r w:rsidR="005378E2" w:rsidRPr="00E66094">
              <w:rPr>
                <w:szCs w:val="24"/>
              </w:rPr>
              <w:t>e.g.</w:t>
            </w:r>
            <w:proofErr w:type="gramEnd"/>
            <w:r w:rsidR="005378E2" w:rsidRPr="00E66094">
              <w:rPr>
                <w:szCs w:val="24"/>
              </w:rPr>
              <w:t xml:space="preserve"> </w:t>
            </w:r>
            <w:r w:rsidRPr="00E66094">
              <w:rPr>
                <w:szCs w:val="24"/>
              </w:rPr>
              <w:t>latency</w:t>
            </w:r>
            <w:r w:rsidR="005378E2" w:rsidRPr="00E66094">
              <w:rPr>
                <w:szCs w:val="24"/>
              </w:rPr>
              <w:t xml:space="preserve"> considerations</w:t>
            </w:r>
            <w:r w:rsidRPr="00E66094">
              <w:rPr>
                <w:szCs w:val="24"/>
              </w:rPr>
              <w:t>,</w:t>
            </w:r>
            <w:r w:rsidR="005378E2" w:rsidRPr="00E66094">
              <w:rPr>
                <w:szCs w:val="24"/>
              </w:rPr>
              <w:t xml:space="preserve"> distributed solution makes problem diagnosis more difficult,</w:t>
            </w:r>
            <w:r w:rsidRPr="00E66094">
              <w:rPr>
                <w:szCs w:val="24"/>
              </w:rPr>
              <w:t xml:space="preserve"> </w:t>
            </w:r>
            <w:r w:rsidR="005378E2" w:rsidRPr="00E66094">
              <w:rPr>
                <w:szCs w:val="24"/>
              </w:rPr>
              <w:t xml:space="preserve">increased </w:t>
            </w:r>
            <w:r w:rsidRPr="00E66094">
              <w:rPr>
                <w:szCs w:val="24"/>
              </w:rPr>
              <w:t>skills mix</w:t>
            </w:r>
            <w:r w:rsidR="005378E2" w:rsidRPr="00E66094">
              <w:rPr>
                <w:szCs w:val="24"/>
              </w:rPr>
              <w:t xml:space="preserve"> in the delivery/support team</w:t>
            </w:r>
            <w:r w:rsidR="0027444C" w:rsidRPr="00E66094">
              <w:rPr>
                <w:szCs w:val="24"/>
              </w:rPr>
              <w:t>.</w:t>
            </w:r>
          </w:p>
          <w:p w14:paraId="5E483612" w14:textId="598A2DA0" w:rsidR="005378E2" w:rsidRPr="00E66094" w:rsidRDefault="00757EE7" w:rsidP="00B5112E">
            <w:pPr>
              <w:pStyle w:val="ListParagraph"/>
              <w:numPr>
                <w:ilvl w:val="0"/>
                <w:numId w:val="20"/>
              </w:numPr>
              <w:spacing w:before="0"/>
              <w:rPr>
                <w:szCs w:val="24"/>
              </w:rPr>
            </w:pPr>
            <w:r>
              <w:rPr>
                <w:szCs w:val="24"/>
              </w:rPr>
              <w:t>U</w:t>
            </w:r>
            <w:r w:rsidR="005378E2" w:rsidRPr="00E66094">
              <w:rPr>
                <w:szCs w:val="24"/>
              </w:rPr>
              <w:t xml:space="preserve">ndertaking migration </w:t>
            </w:r>
            <w:r w:rsidR="004558F8" w:rsidRPr="00E66094">
              <w:rPr>
                <w:szCs w:val="24"/>
              </w:rPr>
              <w:t xml:space="preserve">of a significant layer of the solution </w:t>
            </w:r>
            <w:r w:rsidR="005378E2" w:rsidRPr="00E66094">
              <w:rPr>
                <w:szCs w:val="24"/>
              </w:rPr>
              <w:t xml:space="preserve">to cloud </w:t>
            </w:r>
            <w:r>
              <w:rPr>
                <w:szCs w:val="24"/>
              </w:rPr>
              <w:t xml:space="preserve">will </w:t>
            </w:r>
            <w:r w:rsidR="004558F8" w:rsidRPr="00E66094">
              <w:rPr>
                <w:szCs w:val="24"/>
              </w:rPr>
              <w:t xml:space="preserve">likely lead to delays to accommodate this alongside delivery of stages </w:t>
            </w:r>
            <w:r>
              <w:rPr>
                <w:szCs w:val="24"/>
              </w:rPr>
              <w:t>1</w:t>
            </w:r>
            <w:r w:rsidR="004558F8" w:rsidRPr="00E66094">
              <w:rPr>
                <w:szCs w:val="24"/>
              </w:rPr>
              <w:t>-5.</w:t>
            </w:r>
          </w:p>
          <w:p w14:paraId="44BAC4DD" w14:textId="722D26F2" w:rsidR="0027444C" w:rsidRPr="00502763" w:rsidRDefault="004558F8" w:rsidP="0027444C">
            <w:pPr>
              <w:pStyle w:val="ListParagraph"/>
              <w:numPr>
                <w:ilvl w:val="0"/>
                <w:numId w:val="20"/>
              </w:numPr>
              <w:spacing w:before="0"/>
              <w:rPr>
                <w:szCs w:val="24"/>
              </w:rPr>
            </w:pPr>
            <w:r w:rsidRPr="00E66094">
              <w:rPr>
                <w:szCs w:val="24"/>
              </w:rPr>
              <w:t>The current solution has made significant investment in physical hardware in Crown Hosting that should be maximised</w:t>
            </w:r>
            <w:r w:rsidR="0027444C" w:rsidRPr="00E66094">
              <w:rPr>
                <w:szCs w:val="24"/>
              </w:rPr>
              <w:t>.</w:t>
            </w:r>
            <w:r w:rsidR="00497D33" w:rsidRPr="00E66094">
              <w:rPr>
                <w:szCs w:val="24"/>
              </w:rPr>
              <w:t xml:space="preserve"> </w:t>
            </w:r>
          </w:p>
          <w:p w14:paraId="22C60844" w14:textId="77777777" w:rsidR="004B2A4F" w:rsidRDefault="0027444C" w:rsidP="00502763">
            <w:pPr>
              <w:spacing w:before="0"/>
              <w:rPr>
                <w:szCs w:val="24"/>
                <w:lang w:eastAsia="en-US"/>
              </w:rPr>
            </w:pPr>
            <w:r w:rsidRPr="00E66094">
              <w:rPr>
                <w:szCs w:val="24"/>
                <w:lang w:eastAsia="en-US"/>
              </w:rPr>
              <w:t xml:space="preserve">Usage of cloud platforms may provide future benefit </w:t>
            </w:r>
            <w:proofErr w:type="gramStart"/>
            <w:r w:rsidRPr="00E66094">
              <w:rPr>
                <w:szCs w:val="24"/>
                <w:lang w:eastAsia="en-US"/>
              </w:rPr>
              <w:t>e.g.</w:t>
            </w:r>
            <w:proofErr w:type="gramEnd"/>
            <w:r w:rsidRPr="00E66094">
              <w:rPr>
                <w:szCs w:val="24"/>
                <w:lang w:eastAsia="en-US"/>
              </w:rPr>
              <w:t xml:space="preserve"> increased ease of deployment automation / increased use of ‘as a service’ components. </w:t>
            </w:r>
          </w:p>
          <w:p w14:paraId="1D30AF25" w14:textId="77777777" w:rsidR="004B2A4F" w:rsidRDefault="004B2A4F" w:rsidP="00502763">
            <w:pPr>
              <w:spacing w:before="0"/>
              <w:rPr>
                <w:szCs w:val="24"/>
                <w:lang w:eastAsia="en-US"/>
              </w:rPr>
            </w:pPr>
          </w:p>
          <w:p w14:paraId="5641EED3" w14:textId="1E620A66" w:rsidR="006F75EA" w:rsidRPr="00E66094" w:rsidRDefault="004B2A4F" w:rsidP="00502763">
            <w:pPr>
              <w:spacing w:before="0"/>
              <w:rPr>
                <w:szCs w:val="24"/>
                <w:lang w:eastAsia="en-US"/>
              </w:rPr>
            </w:pPr>
            <w:r>
              <w:rPr>
                <w:szCs w:val="24"/>
                <w:lang w:eastAsia="en-US"/>
              </w:rPr>
              <w:t xml:space="preserve">In future we will be happy to help </w:t>
            </w:r>
            <w:r w:rsidR="0027444C" w:rsidRPr="00E66094">
              <w:rPr>
                <w:szCs w:val="24"/>
                <w:lang w:eastAsia="en-US"/>
              </w:rPr>
              <w:t xml:space="preserve">investigate the future roadmap for MES cloud compatibility, alongside hardware refresh dates of existing infrastructure. This would inform a </w:t>
            </w:r>
            <w:r w:rsidR="0027444C" w:rsidRPr="00E66094">
              <w:rPr>
                <w:szCs w:val="24"/>
                <w:lang w:eastAsia="en-US"/>
              </w:rPr>
              <w:lastRenderedPageBreak/>
              <w:t>future move-to-cloud decision at this point, with a better understanding of potential cost case / ROI for doing so.</w:t>
            </w:r>
          </w:p>
        </w:tc>
      </w:tr>
      <w:tr w:rsidR="0065474A" w:rsidRPr="00E66094" w14:paraId="0285934B" w14:textId="77777777" w:rsidTr="00742B45">
        <w:trPr>
          <w:trHeight w:val="283"/>
        </w:trPr>
        <w:tc>
          <w:tcPr>
            <w:tcW w:w="3003" w:type="dxa"/>
            <w:vAlign w:val="center"/>
          </w:tcPr>
          <w:p w14:paraId="0E4BD588" w14:textId="77777777" w:rsidR="0065474A" w:rsidRPr="00E66094" w:rsidRDefault="0065474A" w:rsidP="00687181">
            <w:pPr>
              <w:spacing w:before="0"/>
              <w:rPr>
                <w:b/>
                <w:bCs/>
                <w:szCs w:val="24"/>
                <w:lang w:eastAsia="en-US"/>
              </w:rPr>
            </w:pPr>
            <w:r w:rsidRPr="00E66094">
              <w:rPr>
                <w:b/>
                <w:bCs/>
                <w:szCs w:val="24"/>
                <w:lang w:eastAsia="en-US"/>
              </w:rPr>
              <w:lastRenderedPageBreak/>
              <w:t>Implications</w:t>
            </w:r>
          </w:p>
        </w:tc>
        <w:tc>
          <w:tcPr>
            <w:tcW w:w="6064" w:type="dxa"/>
            <w:vAlign w:val="center"/>
          </w:tcPr>
          <w:p w14:paraId="486F09B4" w14:textId="77777777" w:rsidR="0065474A" w:rsidRPr="00E66094" w:rsidRDefault="0027444C" w:rsidP="0027444C">
            <w:pPr>
              <w:pStyle w:val="ListParagraph"/>
              <w:numPr>
                <w:ilvl w:val="0"/>
                <w:numId w:val="19"/>
              </w:numPr>
              <w:spacing w:before="0"/>
              <w:rPr>
                <w:szCs w:val="24"/>
              </w:rPr>
            </w:pPr>
            <w:r w:rsidRPr="00E66094">
              <w:rPr>
                <w:szCs w:val="24"/>
              </w:rPr>
              <w:t>Future investigation of cloud migration path aligned with MES cloud support roadmap</w:t>
            </w:r>
          </w:p>
          <w:p w14:paraId="0E4B86F8" w14:textId="1DB1A12E" w:rsidR="0027444C" w:rsidRPr="00E66094" w:rsidRDefault="0027444C" w:rsidP="0027444C">
            <w:pPr>
              <w:pStyle w:val="ListParagraph"/>
              <w:numPr>
                <w:ilvl w:val="0"/>
                <w:numId w:val="19"/>
              </w:numPr>
              <w:spacing w:before="0"/>
              <w:rPr>
                <w:szCs w:val="24"/>
              </w:rPr>
            </w:pPr>
            <w:r w:rsidRPr="00E66094">
              <w:rPr>
                <w:szCs w:val="24"/>
              </w:rPr>
              <w:t xml:space="preserve">In the short to </w:t>
            </w:r>
            <w:r w:rsidR="00502763" w:rsidRPr="00E66094">
              <w:rPr>
                <w:szCs w:val="24"/>
              </w:rPr>
              <w:t>mid-term</w:t>
            </w:r>
            <w:r w:rsidRPr="00E66094">
              <w:rPr>
                <w:szCs w:val="24"/>
              </w:rPr>
              <w:t xml:space="preserve"> if cloud platform capabilities are identified and desirable, technology such as AWS Outposts could be investigated to provide these capabilities in an on-prem</w:t>
            </w:r>
            <w:r w:rsidR="00502763">
              <w:rPr>
                <w:szCs w:val="24"/>
              </w:rPr>
              <w:t>ises</w:t>
            </w:r>
            <w:r w:rsidRPr="00E66094">
              <w:rPr>
                <w:szCs w:val="24"/>
              </w:rPr>
              <w:t xml:space="preserve"> setting</w:t>
            </w:r>
          </w:p>
        </w:tc>
      </w:tr>
    </w:tbl>
    <w:p w14:paraId="438C90F0" w14:textId="77777777" w:rsidR="0065474A" w:rsidRPr="0065474A" w:rsidRDefault="0065474A" w:rsidP="0065474A">
      <w:pPr>
        <w:rPr>
          <w:lang w:eastAsia="en-US"/>
        </w:rPr>
      </w:pPr>
    </w:p>
    <w:p w14:paraId="0408BC4C" w14:textId="08D53775" w:rsidR="00FE743E" w:rsidRDefault="00FE743E" w:rsidP="008019D5">
      <w:pPr>
        <w:pStyle w:val="Heading3"/>
      </w:pPr>
      <w:bookmarkStart w:id="10" w:name="_Toc124950195"/>
      <w:r>
        <w:t>Witness site hosting location</w:t>
      </w:r>
      <w:bookmarkEnd w:id="10"/>
    </w:p>
    <w:tbl>
      <w:tblPr>
        <w:tblStyle w:val="TableGrid"/>
        <w:tblW w:w="9067" w:type="dxa"/>
        <w:tblCellMar>
          <w:top w:w="28" w:type="dxa"/>
          <w:bottom w:w="28" w:type="dxa"/>
        </w:tblCellMar>
        <w:tblLook w:val="04A0" w:firstRow="1" w:lastRow="0" w:firstColumn="1" w:lastColumn="0" w:noHBand="0" w:noVBand="1"/>
      </w:tblPr>
      <w:tblGrid>
        <w:gridCol w:w="3003"/>
        <w:gridCol w:w="6064"/>
      </w:tblGrid>
      <w:tr w:rsidR="001F5E9D" w:rsidRPr="00502763" w14:paraId="1565C13A" w14:textId="77777777" w:rsidTr="00742B45">
        <w:trPr>
          <w:trHeight w:val="283"/>
        </w:trPr>
        <w:tc>
          <w:tcPr>
            <w:tcW w:w="3003" w:type="dxa"/>
            <w:vAlign w:val="center"/>
          </w:tcPr>
          <w:p w14:paraId="446D636B" w14:textId="77777777" w:rsidR="001F5E9D" w:rsidRPr="00502763" w:rsidRDefault="001F5E9D" w:rsidP="00687181">
            <w:pPr>
              <w:spacing w:before="0"/>
              <w:rPr>
                <w:b/>
                <w:bCs/>
                <w:lang w:eastAsia="en-US"/>
              </w:rPr>
            </w:pPr>
            <w:r w:rsidRPr="00502763">
              <w:rPr>
                <w:b/>
                <w:bCs/>
                <w:lang w:eastAsia="en-US"/>
              </w:rPr>
              <w:t>ID</w:t>
            </w:r>
          </w:p>
        </w:tc>
        <w:tc>
          <w:tcPr>
            <w:tcW w:w="6064" w:type="dxa"/>
            <w:vAlign w:val="center"/>
          </w:tcPr>
          <w:p w14:paraId="338BCDDF" w14:textId="5747B6C5" w:rsidR="001F5E9D" w:rsidRPr="00502763" w:rsidRDefault="00BB530D" w:rsidP="00687181">
            <w:pPr>
              <w:spacing w:before="0"/>
              <w:rPr>
                <w:lang w:eastAsia="en-US"/>
              </w:rPr>
            </w:pPr>
            <w:r w:rsidRPr="00502763">
              <w:rPr>
                <w:lang w:eastAsia="en-US"/>
              </w:rPr>
              <w:t>Architecture Decision 3 (</w:t>
            </w:r>
            <w:r w:rsidR="00556A88" w:rsidRPr="00502763">
              <w:rPr>
                <w:lang w:eastAsia="en-US"/>
              </w:rPr>
              <w:t>AD</w:t>
            </w:r>
            <w:r w:rsidR="001F5E9D" w:rsidRPr="00502763">
              <w:rPr>
                <w:lang w:eastAsia="en-US"/>
              </w:rPr>
              <w:t>3</w:t>
            </w:r>
            <w:r w:rsidRPr="00502763">
              <w:rPr>
                <w:lang w:eastAsia="en-US"/>
              </w:rPr>
              <w:t>)</w:t>
            </w:r>
          </w:p>
        </w:tc>
      </w:tr>
      <w:tr w:rsidR="001F5E9D" w:rsidRPr="00502763" w14:paraId="04945A23" w14:textId="77777777" w:rsidTr="00742B45">
        <w:trPr>
          <w:trHeight w:val="283"/>
        </w:trPr>
        <w:tc>
          <w:tcPr>
            <w:tcW w:w="3003" w:type="dxa"/>
            <w:vAlign w:val="center"/>
          </w:tcPr>
          <w:p w14:paraId="7BB2800B" w14:textId="77777777" w:rsidR="001F5E9D" w:rsidRPr="00502763" w:rsidRDefault="001F5E9D" w:rsidP="00687181">
            <w:pPr>
              <w:spacing w:before="0"/>
              <w:rPr>
                <w:b/>
                <w:bCs/>
                <w:lang w:eastAsia="en-US"/>
              </w:rPr>
            </w:pPr>
            <w:r w:rsidRPr="00502763">
              <w:rPr>
                <w:b/>
                <w:bCs/>
                <w:lang w:eastAsia="en-US"/>
              </w:rPr>
              <w:t>Subject Area</w:t>
            </w:r>
          </w:p>
        </w:tc>
        <w:tc>
          <w:tcPr>
            <w:tcW w:w="6064" w:type="dxa"/>
            <w:vAlign w:val="center"/>
          </w:tcPr>
          <w:p w14:paraId="09E72C1F" w14:textId="77777777" w:rsidR="001F5E9D" w:rsidRPr="00502763" w:rsidRDefault="001F5E9D" w:rsidP="00687181">
            <w:pPr>
              <w:spacing w:before="0"/>
              <w:rPr>
                <w:lang w:eastAsia="en-US"/>
              </w:rPr>
            </w:pPr>
            <w:r w:rsidRPr="00502763">
              <w:rPr>
                <w:lang w:eastAsia="en-US"/>
              </w:rPr>
              <w:t>Infrastructure</w:t>
            </w:r>
          </w:p>
        </w:tc>
      </w:tr>
      <w:tr w:rsidR="001F5E9D" w:rsidRPr="00502763" w14:paraId="708419E3" w14:textId="77777777" w:rsidTr="00742B45">
        <w:trPr>
          <w:trHeight w:val="283"/>
        </w:trPr>
        <w:tc>
          <w:tcPr>
            <w:tcW w:w="3003" w:type="dxa"/>
            <w:vAlign w:val="center"/>
          </w:tcPr>
          <w:p w14:paraId="4A529F05" w14:textId="77777777" w:rsidR="001F5E9D" w:rsidRPr="00502763" w:rsidRDefault="001F5E9D" w:rsidP="00687181">
            <w:pPr>
              <w:spacing w:before="0"/>
              <w:rPr>
                <w:b/>
                <w:bCs/>
                <w:lang w:eastAsia="en-US"/>
              </w:rPr>
            </w:pPr>
            <w:r w:rsidRPr="00502763">
              <w:rPr>
                <w:b/>
                <w:bCs/>
                <w:lang w:eastAsia="en-US"/>
              </w:rPr>
              <w:t>Decision to be made</w:t>
            </w:r>
          </w:p>
        </w:tc>
        <w:tc>
          <w:tcPr>
            <w:tcW w:w="6064" w:type="dxa"/>
            <w:vAlign w:val="center"/>
          </w:tcPr>
          <w:p w14:paraId="5EAB6665" w14:textId="4E42D1B5" w:rsidR="001F5E9D" w:rsidRPr="00502763" w:rsidRDefault="001F5E9D" w:rsidP="00687181">
            <w:pPr>
              <w:spacing w:before="0"/>
              <w:rPr>
                <w:lang w:eastAsia="en-US"/>
              </w:rPr>
            </w:pPr>
            <w:r w:rsidRPr="00502763">
              <w:rPr>
                <w:lang w:eastAsia="en-US"/>
              </w:rPr>
              <w:t xml:space="preserve">The witness services to prevent split-brain problem for clusters in certain failure scenarios require a new hosting solution. These are currently hosted in incumbent supplier </w:t>
            </w:r>
            <w:proofErr w:type="gramStart"/>
            <w:r w:rsidRPr="00502763">
              <w:rPr>
                <w:lang w:eastAsia="en-US"/>
              </w:rPr>
              <w:t>data-</w:t>
            </w:r>
            <w:r w:rsidR="00321865" w:rsidRPr="00502763">
              <w:rPr>
                <w:lang w:eastAsia="en-US"/>
              </w:rPr>
              <w:t>centres</w:t>
            </w:r>
            <w:proofErr w:type="gramEnd"/>
            <w:r w:rsidRPr="00502763">
              <w:rPr>
                <w:lang w:eastAsia="en-US"/>
              </w:rPr>
              <w:t xml:space="preserve"> which will no longer be available.</w:t>
            </w:r>
          </w:p>
        </w:tc>
      </w:tr>
      <w:tr w:rsidR="001F5E9D" w:rsidRPr="00502763" w14:paraId="2CFB38AD" w14:textId="77777777" w:rsidTr="00742B45">
        <w:trPr>
          <w:trHeight w:val="283"/>
        </w:trPr>
        <w:tc>
          <w:tcPr>
            <w:tcW w:w="3003" w:type="dxa"/>
            <w:vAlign w:val="center"/>
          </w:tcPr>
          <w:p w14:paraId="16E21A92" w14:textId="77777777" w:rsidR="001F5E9D" w:rsidRPr="00502763" w:rsidRDefault="001F5E9D" w:rsidP="00687181">
            <w:pPr>
              <w:spacing w:before="0"/>
              <w:rPr>
                <w:b/>
                <w:bCs/>
                <w:lang w:eastAsia="en-US"/>
              </w:rPr>
            </w:pPr>
            <w:r w:rsidRPr="00502763">
              <w:rPr>
                <w:b/>
                <w:bCs/>
                <w:lang w:eastAsia="en-US"/>
              </w:rPr>
              <w:t>Options considered</w:t>
            </w:r>
          </w:p>
        </w:tc>
        <w:tc>
          <w:tcPr>
            <w:tcW w:w="6064" w:type="dxa"/>
            <w:vAlign w:val="center"/>
          </w:tcPr>
          <w:p w14:paraId="7B220550" w14:textId="6C14806F" w:rsidR="001F5E9D" w:rsidRPr="00502763" w:rsidRDefault="001F5E9D">
            <w:pPr>
              <w:pStyle w:val="ListParagraph"/>
              <w:numPr>
                <w:ilvl w:val="0"/>
                <w:numId w:val="12"/>
              </w:numPr>
              <w:spacing w:before="0" w:line="240" w:lineRule="auto"/>
            </w:pPr>
            <w:r w:rsidRPr="00502763">
              <w:t>Establish new on-premises hosting locations</w:t>
            </w:r>
          </w:p>
          <w:p w14:paraId="6332C9B1" w14:textId="0035EB8D" w:rsidR="001F5E9D" w:rsidRPr="00502763" w:rsidRDefault="001F5E9D">
            <w:pPr>
              <w:pStyle w:val="ListParagraph"/>
              <w:numPr>
                <w:ilvl w:val="0"/>
                <w:numId w:val="12"/>
              </w:numPr>
              <w:spacing w:before="0" w:line="240" w:lineRule="auto"/>
            </w:pPr>
            <w:r w:rsidRPr="00502763">
              <w:t>Host witness services on Home Office strategic cloud (EBSA or LECP)</w:t>
            </w:r>
          </w:p>
          <w:p w14:paraId="2E70806A" w14:textId="302BBB88" w:rsidR="001F5E9D" w:rsidRPr="00502763" w:rsidRDefault="001F5E9D">
            <w:pPr>
              <w:pStyle w:val="ListParagraph"/>
              <w:numPr>
                <w:ilvl w:val="0"/>
                <w:numId w:val="12"/>
              </w:numPr>
              <w:spacing w:before="0" w:line="240" w:lineRule="auto"/>
            </w:pPr>
            <w:r w:rsidRPr="00502763">
              <w:t>Host witness services on an alternative cloud platform</w:t>
            </w:r>
          </w:p>
        </w:tc>
      </w:tr>
      <w:tr w:rsidR="001F5E9D" w:rsidRPr="00502763" w14:paraId="45FA9767" w14:textId="77777777" w:rsidTr="00742B45">
        <w:trPr>
          <w:trHeight w:val="283"/>
        </w:trPr>
        <w:tc>
          <w:tcPr>
            <w:tcW w:w="3003" w:type="dxa"/>
            <w:vAlign w:val="center"/>
          </w:tcPr>
          <w:p w14:paraId="3CBA1A57" w14:textId="77777777" w:rsidR="001F5E9D" w:rsidRPr="00502763" w:rsidRDefault="001F5E9D" w:rsidP="00687181">
            <w:pPr>
              <w:spacing w:before="0"/>
              <w:rPr>
                <w:b/>
                <w:bCs/>
                <w:lang w:eastAsia="en-US"/>
              </w:rPr>
            </w:pPr>
            <w:r w:rsidRPr="00502763">
              <w:rPr>
                <w:b/>
                <w:bCs/>
                <w:lang w:eastAsia="en-US"/>
              </w:rPr>
              <w:t>Resolution</w:t>
            </w:r>
          </w:p>
        </w:tc>
        <w:tc>
          <w:tcPr>
            <w:tcW w:w="6064" w:type="dxa"/>
            <w:vAlign w:val="center"/>
          </w:tcPr>
          <w:p w14:paraId="4A915F1C" w14:textId="561412FF" w:rsidR="001F5E9D" w:rsidRPr="00502763" w:rsidRDefault="001F5E9D" w:rsidP="00687181">
            <w:pPr>
              <w:spacing w:before="0"/>
              <w:rPr>
                <w:lang w:eastAsia="en-US"/>
              </w:rPr>
            </w:pPr>
            <w:r w:rsidRPr="00502763">
              <w:rPr>
                <w:lang w:eastAsia="en-US"/>
              </w:rPr>
              <w:t xml:space="preserve">Option </w:t>
            </w:r>
            <w:r w:rsidR="004B760A">
              <w:rPr>
                <w:lang w:eastAsia="en-US"/>
              </w:rPr>
              <w:t>1</w:t>
            </w:r>
            <w:r w:rsidRPr="00502763">
              <w:rPr>
                <w:lang w:eastAsia="en-US"/>
              </w:rPr>
              <w:t xml:space="preserve"> – </w:t>
            </w:r>
            <w:r w:rsidR="004B760A">
              <w:rPr>
                <w:lang w:eastAsia="en-US"/>
              </w:rPr>
              <w:t xml:space="preserve">establish new on-premises witness hosting locations – using locations already hosting other secure </w:t>
            </w:r>
            <w:proofErr w:type="gramStart"/>
            <w:r w:rsidR="004B760A">
              <w:rPr>
                <w:lang w:eastAsia="en-US"/>
              </w:rPr>
              <w:t>Home</w:t>
            </w:r>
            <w:proofErr w:type="gramEnd"/>
            <w:r w:rsidR="004B760A">
              <w:rPr>
                <w:lang w:eastAsia="en-US"/>
              </w:rPr>
              <w:t xml:space="preserve"> Office services: </w:t>
            </w:r>
            <w:proofErr w:type="spellStart"/>
            <w:r w:rsidR="004B760A">
              <w:rPr>
                <w:lang w:eastAsia="en-US"/>
              </w:rPr>
              <w:t>Kyndryl</w:t>
            </w:r>
            <w:proofErr w:type="spellEnd"/>
            <w:r w:rsidR="004B760A">
              <w:rPr>
                <w:lang w:eastAsia="en-US"/>
              </w:rPr>
              <w:t xml:space="preserve"> Portsmouth data centre and IBM Hursley</w:t>
            </w:r>
          </w:p>
        </w:tc>
      </w:tr>
      <w:tr w:rsidR="001F5E9D" w:rsidRPr="00502763" w14:paraId="16F8C6AC" w14:textId="77777777" w:rsidTr="00742B45">
        <w:trPr>
          <w:trHeight w:val="283"/>
        </w:trPr>
        <w:tc>
          <w:tcPr>
            <w:tcW w:w="3003" w:type="dxa"/>
            <w:vAlign w:val="center"/>
          </w:tcPr>
          <w:p w14:paraId="398F2947" w14:textId="77777777" w:rsidR="001F5E9D" w:rsidRPr="00502763" w:rsidRDefault="001F5E9D" w:rsidP="00687181">
            <w:pPr>
              <w:spacing w:before="0"/>
              <w:rPr>
                <w:b/>
                <w:bCs/>
                <w:lang w:eastAsia="en-US"/>
              </w:rPr>
            </w:pPr>
            <w:r w:rsidRPr="00502763">
              <w:rPr>
                <w:b/>
                <w:bCs/>
                <w:lang w:eastAsia="en-US"/>
              </w:rPr>
              <w:t>Rationale</w:t>
            </w:r>
          </w:p>
        </w:tc>
        <w:tc>
          <w:tcPr>
            <w:tcW w:w="6064" w:type="dxa"/>
            <w:vAlign w:val="center"/>
          </w:tcPr>
          <w:p w14:paraId="7E5228FD" w14:textId="77777777" w:rsidR="005F61B2" w:rsidRPr="00AB059C" w:rsidRDefault="00757EE7" w:rsidP="00AB059C">
            <w:pPr>
              <w:spacing w:before="0"/>
              <w:rPr>
                <w:iCs/>
              </w:rPr>
            </w:pPr>
            <w:r w:rsidRPr="00AB059C">
              <w:rPr>
                <w:iCs/>
                <w:szCs w:val="24"/>
              </w:rPr>
              <w:t>Option 1 is</w:t>
            </w:r>
            <w:r w:rsidR="005F61B2" w:rsidRPr="00AB059C">
              <w:rPr>
                <w:iCs/>
                <w:szCs w:val="24"/>
              </w:rPr>
              <w:t>:</w:t>
            </w:r>
            <w:r w:rsidRPr="00AB059C">
              <w:rPr>
                <w:iCs/>
                <w:szCs w:val="24"/>
              </w:rPr>
              <w:t xml:space="preserve"> </w:t>
            </w:r>
          </w:p>
          <w:p w14:paraId="01F0CD03" w14:textId="532CF224" w:rsidR="00757EE7" w:rsidRPr="00AB059C" w:rsidRDefault="00757EE7" w:rsidP="005F61B2">
            <w:pPr>
              <w:pStyle w:val="ListParagraph"/>
              <w:numPr>
                <w:ilvl w:val="0"/>
                <w:numId w:val="19"/>
              </w:numPr>
              <w:spacing w:before="0"/>
              <w:ind w:left="720" w:hanging="369"/>
              <w:rPr>
                <w:iCs/>
              </w:rPr>
            </w:pPr>
            <w:r w:rsidRPr="00AB059C">
              <w:rPr>
                <w:iCs/>
              </w:rPr>
              <w:t>consistent with the hosting approach and risk profile of the overall solution</w:t>
            </w:r>
          </w:p>
          <w:p w14:paraId="6420D3DA" w14:textId="3F4EE97E" w:rsidR="00757EE7" w:rsidRDefault="00757EE7" w:rsidP="005F61B2">
            <w:pPr>
              <w:pStyle w:val="ListParagraph"/>
              <w:numPr>
                <w:ilvl w:val="0"/>
                <w:numId w:val="19"/>
              </w:numPr>
              <w:spacing w:before="0"/>
              <w:ind w:left="720" w:hanging="369"/>
              <w:rPr>
                <w:iCs/>
              </w:rPr>
            </w:pPr>
            <w:r w:rsidRPr="00AB059C">
              <w:rPr>
                <w:iCs/>
              </w:rPr>
              <w:t>provides a straight-forward</w:t>
            </w:r>
            <w:r w:rsidR="005F61B2" w:rsidRPr="00AB059C">
              <w:rPr>
                <w:iCs/>
              </w:rPr>
              <w:t xml:space="preserve"> and low-risk</w:t>
            </w:r>
            <w:r w:rsidRPr="00AB059C">
              <w:rPr>
                <w:iCs/>
              </w:rPr>
              <w:t xml:space="preserve"> migration path</w:t>
            </w:r>
            <w:r w:rsidR="005F61B2" w:rsidRPr="00AB059C">
              <w:rPr>
                <w:iCs/>
              </w:rPr>
              <w:t xml:space="preserve"> from the existing witness service hosting</w:t>
            </w:r>
          </w:p>
          <w:p w14:paraId="51605B84" w14:textId="0F4CAB94" w:rsidR="005F61B2" w:rsidRPr="00AB059C" w:rsidRDefault="005F61B2" w:rsidP="00AB059C">
            <w:pPr>
              <w:pStyle w:val="ListParagraph"/>
              <w:numPr>
                <w:ilvl w:val="0"/>
                <w:numId w:val="19"/>
              </w:numPr>
              <w:spacing w:before="0"/>
              <w:ind w:left="720" w:hanging="369"/>
              <w:rPr>
                <w:iCs/>
              </w:rPr>
            </w:pPr>
            <w:r>
              <w:rPr>
                <w:iCs/>
              </w:rPr>
              <w:t>complies with the required NFRs for the solution</w:t>
            </w:r>
          </w:p>
          <w:p w14:paraId="3CFB7D0A" w14:textId="5BA6D0D7" w:rsidR="005F4745" w:rsidRPr="00502763" w:rsidRDefault="005F4745" w:rsidP="00AB059C"/>
        </w:tc>
      </w:tr>
      <w:tr w:rsidR="001F5E9D" w:rsidRPr="00502763" w14:paraId="4F641B51" w14:textId="77777777" w:rsidTr="00742B45">
        <w:trPr>
          <w:trHeight w:val="283"/>
        </w:trPr>
        <w:tc>
          <w:tcPr>
            <w:tcW w:w="3003" w:type="dxa"/>
            <w:vAlign w:val="center"/>
          </w:tcPr>
          <w:p w14:paraId="60EA6663" w14:textId="77777777" w:rsidR="001F5E9D" w:rsidRPr="00502763" w:rsidRDefault="001F5E9D" w:rsidP="00687181">
            <w:pPr>
              <w:spacing w:before="0"/>
              <w:rPr>
                <w:b/>
                <w:bCs/>
                <w:lang w:eastAsia="en-US"/>
              </w:rPr>
            </w:pPr>
            <w:r w:rsidRPr="00502763">
              <w:rPr>
                <w:b/>
                <w:bCs/>
                <w:lang w:eastAsia="en-US"/>
              </w:rPr>
              <w:t>Implications</w:t>
            </w:r>
          </w:p>
        </w:tc>
        <w:tc>
          <w:tcPr>
            <w:tcW w:w="6064" w:type="dxa"/>
            <w:vAlign w:val="center"/>
          </w:tcPr>
          <w:p w14:paraId="044A5547" w14:textId="3D6914EB" w:rsidR="001F5E9D" w:rsidRDefault="005F61B2" w:rsidP="005F61B2">
            <w:pPr>
              <w:pStyle w:val="ListParagraph"/>
              <w:numPr>
                <w:ilvl w:val="0"/>
                <w:numId w:val="35"/>
              </w:numPr>
              <w:spacing w:before="0"/>
            </w:pPr>
            <w:r w:rsidRPr="005F61B2">
              <w:t>Co-ordination required for lift and shift of servers from incumbent hosting</w:t>
            </w:r>
          </w:p>
          <w:p w14:paraId="1B66BCC2" w14:textId="0D25204B" w:rsidR="005F61B2" w:rsidRPr="005F61B2" w:rsidRDefault="005F61B2" w:rsidP="00AB059C">
            <w:pPr>
              <w:pStyle w:val="ListParagraph"/>
              <w:numPr>
                <w:ilvl w:val="0"/>
                <w:numId w:val="35"/>
              </w:numPr>
              <w:spacing w:before="0"/>
            </w:pPr>
            <w:r>
              <w:t>Assumption that standard secure lift and shift is appropriate for this infrastructure – no requirement for police escort or similar</w:t>
            </w:r>
          </w:p>
        </w:tc>
      </w:tr>
    </w:tbl>
    <w:p w14:paraId="76BD4237" w14:textId="77777777" w:rsidR="001F5E9D" w:rsidRPr="001F5E9D" w:rsidRDefault="001F5E9D" w:rsidP="001F5E9D">
      <w:pPr>
        <w:rPr>
          <w:lang w:eastAsia="en-US"/>
        </w:rPr>
      </w:pPr>
    </w:p>
    <w:p w14:paraId="166F2B3B" w14:textId="317B0A88" w:rsidR="00231F5D" w:rsidRDefault="00231F5D" w:rsidP="008019D5">
      <w:pPr>
        <w:pStyle w:val="Heading3"/>
      </w:pPr>
      <w:bookmarkStart w:id="11" w:name="_Toc124950196"/>
      <w:r>
        <w:t>Tech refresh approach</w:t>
      </w:r>
      <w:bookmarkEnd w:id="11"/>
    </w:p>
    <w:p w14:paraId="584FCF4F" w14:textId="67416904" w:rsidR="008241D1" w:rsidRDefault="008241D1" w:rsidP="008241D1">
      <w:pPr>
        <w:rPr>
          <w:lang w:eastAsia="en-US"/>
        </w:rPr>
      </w:pPr>
    </w:p>
    <w:tbl>
      <w:tblPr>
        <w:tblStyle w:val="TableGrid"/>
        <w:tblW w:w="9067" w:type="dxa"/>
        <w:tblCellMar>
          <w:top w:w="28" w:type="dxa"/>
          <w:bottom w:w="28" w:type="dxa"/>
        </w:tblCellMar>
        <w:tblLook w:val="04A0" w:firstRow="1" w:lastRow="0" w:firstColumn="1" w:lastColumn="0" w:noHBand="0" w:noVBand="1"/>
      </w:tblPr>
      <w:tblGrid>
        <w:gridCol w:w="3003"/>
        <w:gridCol w:w="6064"/>
      </w:tblGrid>
      <w:tr w:rsidR="008241D1" w:rsidRPr="00BD7838" w14:paraId="015192B1" w14:textId="77777777" w:rsidTr="00742B45">
        <w:trPr>
          <w:trHeight w:val="283"/>
        </w:trPr>
        <w:tc>
          <w:tcPr>
            <w:tcW w:w="3003" w:type="dxa"/>
            <w:vAlign w:val="center"/>
          </w:tcPr>
          <w:p w14:paraId="2B927B45" w14:textId="77777777" w:rsidR="008241D1" w:rsidRPr="00BD7838" w:rsidRDefault="008241D1" w:rsidP="00687181">
            <w:pPr>
              <w:spacing w:before="0"/>
              <w:rPr>
                <w:b/>
                <w:bCs/>
                <w:lang w:eastAsia="en-US"/>
              </w:rPr>
            </w:pPr>
            <w:r w:rsidRPr="00BD7838">
              <w:rPr>
                <w:b/>
                <w:bCs/>
                <w:lang w:eastAsia="en-US"/>
              </w:rPr>
              <w:t>ID</w:t>
            </w:r>
          </w:p>
        </w:tc>
        <w:tc>
          <w:tcPr>
            <w:tcW w:w="6064" w:type="dxa"/>
            <w:vAlign w:val="center"/>
          </w:tcPr>
          <w:p w14:paraId="2D8FD0FF" w14:textId="10216AFA" w:rsidR="008241D1" w:rsidRPr="00BD7838" w:rsidRDefault="00BB530D" w:rsidP="00687181">
            <w:pPr>
              <w:spacing w:before="0"/>
              <w:rPr>
                <w:lang w:eastAsia="en-US"/>
              </w:rPr>
            </w:pPr>
            <w:r w:rsidRPr="00BD7838">
              <w:rPr>
                <w:lang w:eastAsia="en-US"/>
              </w:rPr>
              <w:t>Architecture Decision 4 (</w:t>
            </w:r>
            <w:r w:rsidR="00556A88" w:rsidRPr="00BD7838">
              <w:rPr>
                <w:lang w:eastAsia="en-US"/>
              </w:rPr>
              <w:t>AD</w:t>
            </w:r>
            <w:r w:rsidR="008241D1" w:rsidRPr="00BD7838">
              <w:rPr>
                <w:lang w:eastAsia="en-US"/>
              </w:rPr>
              <w:t>4</w:t>
            </w:r>
            <w:r w:rsidRPr="00BD7838">
              <w:rPr>
                <w:lang w:eastAsia="en-US"/>
              </w:rPr>
              <w:t>)</w:t>
            </w:r>
          </w:p>
        </w:tc>
      </w:tr>
      <w:tr w:rsidR="008241D1" w:rsidRPr="00BD7838" w14:paraId="3FD9142D" w14:textId="77777777" w:rsidTr="00742B45">
        <w:trPr>
          <w:trHeight w:val="283"/>
        </w:trPr>
        <w:tc>
          <w:tcPr>
            <w:tcW w:w="3003" w:type="dxa"/>
            <w:vAlign w:val="center"/>
          </w:tcPr>
          <w:p w14:paraId="317551CA" w14:textId="77777777" w:rsidR="008241D1" w:rsidRPr="00BD7838" w:rsidRDefault="008241D1" w:rsidP="00687181">
            <w:pPr>
              <w:spacing w:before="0"/>
              <w:rPr>
                <w:b/>
                <w:bCs/>
                <w:lang w:eastAsia="en-US"/>
              </w:rPr>
            </w:pPr>
            <w:r w:rsidRPr="00BD7838">
              <w:rPr>
                <w:b/>
                <w:bCs/>
                <w:lang w:eastAsia="en-US"/>
              </w:rPr>
              <w:t>Subject Area</w:t>
            </w:r>
          </w:p>
        </w:tc>
        <w:tc>
          <w:tcPr>
            <w:tcW w:w="6064" w:type="dxa"/>
            <w:vAlign w:val="center"/>
          </w:tcPr>
          <w:p w14:paraId="7CCF82C7" w14:textId="3F1D8F13" w:rsidR="008241D1" w:rsidRPr="00BD7838" w:rsidRDefault="008241D1" w:rsidP="00687181">
            <w:pPr>
              <w:spacing w:before="0"/>
              <w:rPr>
                <w:lang w:eastAsia="en-US"/>
              </w:rPr>
            </w:pPr>
            <w:r w:rsidRPr="00BD7838">
              <w:rPr>
                <w:lang w:eastAsia="en-US"/>
              </w:rPr>
              <w:t>Tech Refresh</w:t>
            </w:r>
          </w:p>
        </w:tc>
      </w:tr>
      <w:tr w:rsidR="008241D1" w:rsidRPr="00BD7838" w14:paraId="310C03D0" w14:textId="77777777" w:rsidTr="00742B45">
        <w:trPr>
          <w:trHeight w:val="283"/>
        </w:trPr>
        <w:tc>
          <w:tcPr>
            <w:tcW w:w="3003" w:type="dxa"/>
            <w:vAlign w:val="center"/>
          </w:tcPr>
          <w:p w14:paraId="05E7D898" w14:textId="77777777" w:rsidR="008241D1" w:rsidRPr="00BD7838" w:rsidRDefault="008241D1" w:rsidP="00687181">
            <w:pPr>
              <w:spacing w:before="0"/>
              <w:rPr>
                <w:b/>
                <w:bCs/>
                <w:lang w:eastAsia="en-US"/>
              </w:rPr>
            </w:pPr>
            <w:r w:rsidRPr="00BD7838">
              <w:rPr>
                <w:b/>
                <w:bCs/>
                <w:lang w:eastAsia="en-US"/>
              </w:rPr>
              <w:t>Decision to be made</w:t>
            </w:r>
          </w:p>
        </w:tc>
        <w:tc>
          <w:tcPr>
            <w:tcW w:w="6064" w:type="dxa"/>
            <w:vAlign w:val="center"/>
          </w:tcPr>
          <w:p w14:paraId="2A6CF552" w14:textId="377323E7" w:rsidR="008241D1" w:rsidRPr="00BD7838" w:rsidRDefault="008241D1" w:rsidP="00687181">
            <w:pPr>
              <w:spacing w:before="0"/>
              <w:rPr>
                <w:lang w:eastAsia="en-US"/>
              </w:rPr>
            </w:pPr>
            <w:r w:rsidRPr="00BD7838">
              <w:rPr>
                <w:lang w:eastAsia="en-US"/>
              </w:rPr>
              <w:t>Much of the software / middleware / OS will go out of support during the lifetime of the contract</w:t>
            </w:r>
          </w:p>
        </w:tc>
      </w:tr>
      <w:tr w:rsidR="008241D1" w:rsidRPr="00BD7838" w14:paraId="17F7A10A" w14:textId="77777777" w:rsidTr="00742B45">
        <w:trPr>
          <w:trHeight w:val="283"/>
        </w:trPr>
        <w:tc>
          <w:tcPr>
            <w:tcW w:w="3003" w:type="dxa"/>
            <w:vAlign w:val="center"/>
          </w:tcPr>
          <w:p w14:paraId="34FAFECE" w14:textId="77777777" w:rsidR="008241D1" w:rsidRPr="00BD7838" w:rsidRDefault="008241D1" w:rsidP="00687181">
            <w:pPr>
              <w:spacing w:before="0"/>
              <w:rPr>
                <w:b/>
                <w:bCs/>
                <w:lang w:eastAsia="en-US"/>
              </w:rPr>
            </w:pPr>
            <w:r w:rsidRPr="00BD7838">
              <w:rPr>
                <w:b/>
                <w:bCs/>
                <w:lang w:eastAsia="en-US"/>
              </w:rPr>
              <w:lastRenderedPageBreak/>
              <w:t>Options considered</w:t>
            </w:r>
          </w:p>
        </w:tc>
        <w:tc>
          <w:tcPr>
            <w:tcW w:w="6064" w:type="dxa"/>
            <w:vAlign w:val="center"/>
          </w:tcPr>
          <w:p w14:paraId="1C0E002D" w14:textId="4D076611" w:rsidR="008241D1" w:rsidRPr="00BD7838" w:rsidRDefault="008241D1">
            <w:pPr>
              <w:pStyle w:val="ListParagraph"/>
              <w:numPr>
                <w:ilvl w:val="0"/>
                <w:numId w:val="13"/>
              </w:numPr>
              <w:spacing w:before="0" w:line="240" w:lineRule="auto"/>
            </w:pPr>
            <w:r w:rsidRPr="00BD7838">
              <w:t>Ongoing evergreen to keep to latest versions</w:t>
            </w:r>
          </w:p>
          <w:p w14:paraId="602981EE" w14:textId="0A6E98A9" w:rsidR="008241D1" w:rsidRPr="00BD7838" w:rsidRDefault="009330A5">
            <w:pPr>
              <w:pStyle w:val="ListParagraph"/>
              <w:numPr>
                <w:ilvl w:val="0"/>
                <w:numId w:val="13"/>
              </w:numPr>
              <w:spacing w:before="0" w:line="240" w:lineRule="auto"/>
            </w:pPr>
            <w:r w:rsidRPr="00BD7838">
              <w:t>Targeted</w:t>
            </w:r>
            <w:r w:rsidR="008241D1" w:rsidRPr="00BD7838">
              <w:t xml:space="preserve"> refreshes to keep on supported versions</w:t>
            </w:r>
          </w:p>
          <w:p w14:paraId="336A8185" w14:textId="359024FE" w:rsidR="008241D1" w:rsidRPr="00BD7838" w:rsidRDefault="008241D1">
            <w:pPr>
              <w:pStyle w:val="ListParagraph"/>
              <w:numPr>
                <w:ilvl w:val="0"/>
                <w:numId w:val="13"/>
              </w:numPr>
              <w:spacing w:before="0" w:line="240" w:lineRule="auto"/>
            </w:pPr>
            <w:r w:rsidRPr="00BD7838">
              <w:t xml:space="preserve">No refresh – keep to </w:t>
            </w:r>
            <w:r w:rsidR="009330A5" w:rsidRPr="00BD7838">
              <w:t>existing</w:t>
            </w:r>
            <w:r w:rsidRPr="00BD7838">
              <w:t xml:space="preserve"> versions</w:t>
            </w:r>
          </w:p>
        </w:tc>
      </w:tr>
      <w:tr w:rsidR="008241D1" w:rsidRPr="00BD7838" w14:paraId="119D7A3B" w14:textId="77777777" w:rsidTr="00742B45">
        <w:trPr>
          <w:trHeight w:val="283"/>
        </w:trPr>
        <w:tc>
          <w:tcPr>
            <w:tcW w:w="3003" w:type="dxa"/>
            <w:vAlign w:val="center"/>
          </w:tcPr>
          <w:p w14:paraId="11E9A852" w14:textId="77777777" w:rsidR="008241D1" w:rsidRPr="00BD7838" w:rsidRDefault="008241D1" w:rsidP="00687181">
            <w:pPr>
              <w:spacing w:before="0"/>
              <w:rPr>
                <w:b/>
                <w:bCs/>
                <w:lang w:eastAsia="en-US"/>
              </w:rPr>
            </w:pPr>
            <w:r w:rsidRPr="00BD7838">
              <w:rPr>
                <w:b/>
                <w:bCs/>
                <w:lang w:eastAsia="en-US"/>
              </w:rPr>
              <w:t>Resolution</w:t>
            </w:r>
          </w:p>
        </w:tc>
        <w:tc>
          <w:tcPr>
            <w:tcW w:w="6064" w:type="dxa"/>
            <w:vAlign w:val="center"/>
          </w:tcPr>
          <w:p w14:paraId="4BEB014B" w14:textId="404BD3B4" w:rsidR="008241D1" w:rsidRPr="00BD7838" w:rsidRDefault="008241D1" w:rsidP="00687181">
            <w:pPr>
              <w:spacing w:before="0"/>
              <w:rPr>
                <w:lang w:eastAsia="en-US"/>
              </w:rPr>
            </w:pPr>
            <w:r w:rsidRPr="00BD7838">
              <w:rPr>
                <w:lang w:eastAsia="en-US"/>
              </w:rPr>
              <w:t>Option 2 – targeted refresh to stay on supported versions of software</w:t>
            </w:r>
          </w:p>
        </w:tc>
      </w:tr>
      <w:tr w:rsidR="008241D1" w:rsidRPr="00BD7838" w14:paraId="18D9EAEB" w14:textId="77777777" w:rsidTr="00742B45">
        <w:trPr>
          <w:trHeight w:val="283"/>
        </w:trPr>
        <w:tc>
          <w:tcPr>
            <w:tcW w:w="3003" w:type="dxa"/>
            <w:vAlign w:val="center"/>
          </w:tcPr>
          <w:p w14:paraId="6166F70F" w14:textId="77777777" w:rsidR="008241D1" w:rsidRPr="00BD7838" w:rsidRDefault="008241D1" w:rsidP="00687181">
            <w:pPr>
              <w:spacing w:before="0"/>
              <w:rPr>
                <w:b/>
                <w:bCs/>
                <w:lang w:eastAsia="en-US"/>
              </w:rPr>
            </w:pPr>
            <w:r w:rsidRPr="00BD7838">
              <w:rPr>
                <w:b/>
                <w:bCs/>
                <w:lang w:eastAsia="en-US"/>
              </w:rPr>
              <w:t>Rationale</w:t>
            </w:r>
          </w:p>
        </w:tc>
        <w:tc>
          <w:tcPr>
            <w:tcW w:w="6064" w:type="dxa"/>
            <w:vAlign w:val="center"/>
          </w:tcPr>
          <w:p w14:paraId="2381287E" w14:textId="69394AF1" w:rsidR="00FB1C45" w:rsidRPr="00390FCB" w:rsidRDefault="008241D1" w:rsidP="00AB059C">
            <w:pPr>
              <w:pStyle w:val="ListParagraph"/>
              <w:numPr>
                <w:ilvl w:val="0"/>
                <w:numId w:val="37"/>
              </w:numPr>
              <w:spacing w:before="0"/>
            </w:pPr>
            <w:r w:rsidRPr="00390FCB">
              <w:t xml:space="preserve">Defers most disruption of refresh until after </w:t>
            </w:r>
            <w:r w:rsidR="005E088B" w:rsidRPr="00390FCB">
              <w:t xml:space="preserve">initial stages are </w:t>
            </w:r>
            <w:r w:rsidRPr="00390FCB">
              <w:t xml:space="preserve">delivered and </w:t>
            </w:r>
            <w:r w:rsidR="005E088B" w:rsidRPr="00390FCB">
              <w:t xml:space="preserve">primary </w:t>
            </w:r>
            <w:r w:rsidRPr="00390FCB">
              <w:t xml:space="preserve">business benefits </w:t>
            </w:r>
            <w:r w:rsidR="005E088B" w:rsidRPr="00390FCB">
              <w:t xml:space="preserve">are in </w:t>
            </w:r>
            <w:r w:rsidRPr="00390FCB">
              <w:t>place.</w:t>
            </w:r>
          </w:p>
          <w:p w14:paraId="11FFE41A" w14:textId="32702CA9" w:rsidR="00FB1C45" w:rsidRPr="00390FCB" w:rsidRDefault="00BD7838" w:rsidP="00AB059C">
            <w:pPr>
              <w:pStyle w:val="ListParagraph"/>
              <w:numPr>
                <w:ilvl w:val="0"/>
                <w:numId w:val="37"/>
              </w:numPr>
              <w:spacing w:before="0"/>
            </w:pPr>
            <w:r w:rsidRPr="00390FCB">
              <w:t>‘</w:t>
            </w:r>
            <w:r w:rsidR="008241D1" w:rsidRPr="00390FCB">
              <w:t>Sweat</w:t>
            </w:r>
            <w:r w:rsidRPr="00390FCB">
              <w:t>’</w:t>
            </w:r>
            <w:r w:rsidR="008241D1" w:rsidRPr="00390FCB">
              <w:t xml:space="preserve"> existing assets</w:t>
            </w:r>
            <w:r w:rsidR="005E088B" w:rsidRPr="00390FCB">
              <w:t>, wherever possible</w:t>
            </w:r>
            <w:r w:rsidR="008241D1" w:rsidRPr="00390FCB">
              <w:t xml:space="preserve">. </w:t>
            </w:r>
          </w:p>
          <w:p w14:paraId="758560A7" w14:textId="37B95AAA" w:rsidR="008241D1" w:rsidRPr="00390FCB" w:rsidRDefault="008241D1" w:rsidP="00AB059C">
            <w:pPr>
              <w:pStyle w:val="ListParagraph"/>
              <w:numPr>
                <w:ilvl w:val="0"/>
                <w:numId w:val="37"/>
              </w:numPr>
              <w:spacing w:before="0"/>
            </w:pPr>
            <w:r w:rsidRPr="00390FCB">
              <w:t xml:space="preserve">Minimise costs, </w:t>
            </w:r>
            <w:r w:rsidR="005E088B" w:rsidRPr="00390FCB">
              <w:t xml:space="preserve">whilst maintaining </w:t>
            </w:r>
            <w:r w:rsidRPr="00390FCB">
              <w:t>security compliance.</w:t>
            </w:r>
          </w:p>
        </w:tc>
      </w:tr>
      <w:tr w:rsidR="008241D1" w:rsidRPr="00BD7838" w14:paraId="6CF94ACB" w14:textId="77777777" w:rsidTr="00742B45">
        <w:trPr>
          <w:trHeight w:val="283"/>
        </w:trPr>
        <w:tc>
          <w:tcPr>
            <w:tcW w:w="3003" w:type="dxa"/>
            <w:vAlign w:val="center"/>
          </w:tcPr>
          <w:p w14:paraId="7B1603C6" w14:textId="77777777" w:rsidR="008241D1" w:rsidRPr="00BD7838" w:rsidRDefault="008241D1" w:rsidP="00687181">
            <w:pPr>
              <w:spacing w:before="0"/>
              <w:rPr>
                <w:b/>
                <w:bCs/>
                <w:lang w:eastAsia="en-US"/>
              </w:rPr>
            </w:pPr>
            <w:r w:rsidRPr="00BD7838">
              <w:rPr>
                <w:b/>
                <w:bCs/>
                <w:lang w:eastAsia="en-US"/>
              </w:rPr>
              <w:t>Implications</w:t>
            </w:r>
          </w:p>
        </w:tc>
        <w:tc>
          <w:tcPr>
            <w:tcW w:w="6064" w:type="dxa"/>
            <w:vAlign w:val="center"/>
          </w:tcPr>
          <w:p w14:paraId="110988DD" w14:textId="2230110A" w:rsidR="004F3C85" w:rsidRDefault="00390FCB" w:rsidP="00390FCB">
            <w:pPr>
              <w:pStyle w:val="ListParagraph"/>
              <w:numPr>
                <w:ilvl w:val="0"/>
                <w:numId w:val="36"/>
              </w:numPr>
            </w:pPr>
            <w:r w:rsidRPr="00390FCB">
              <w:t>Ongoing refresh of perimeter / security enforcing hardware in advance of end-of-support dates</w:t>
            </w:r>
          </w:p>
          <w:p w14:paraId="4FB11371" w14:textId="5825AA44" w:rsidR="00390FCB" w:rsidRDefault="00390FCB" w:rsidP="00390FCB">
            <w:pPr>
              <w:pStyle w:val="ListParagraph"/>
              <w:numPr>
                <w:ilvl w:val="0"/>
                <w:numId w:val="36"/>
              </w:numPr>
            </w:pPr>
            <w:r>
              <w:t xml:space="preserve">Major software refresh after stage 2/3 </w:t>
            </w:r>
            <w:proofErr w:type="gramStart"/>
            <w:r>
              <w:t>go</w:t>
            </w:r>
            <w:proofErr w:type="gramEnd"/>
            <w:r>
              <w:t xml:space="preserve"> live and before remaining stages go-live</w:t>
            </w:r>
          </w:p>
          <w:p w14:paraId="7046C657" w14:textId="77777777" w:rsidR="00390FCB" w:rsidRDefault="00390FCB" w:rsidP="00384445">
            <w:pPr>
              <w:pStyle w:val="ListParagraph"/>
              <w:numPr>
                <w:ilvl w:val="0"/>
                <w:numId w:val="36"/>
              </w:numPr>
            </w:pPr>
            <w:r>
              <w:t>Server hardware refresh was agreed during negotiation to be out of scope and to be handled with a change request at the point at which it is agreed necessary</w:t>
            </w:r>
            <w:r w:rsidR="00384445">
              <w:t xml:space="preserve">, </w:t>
            </w:r>
            <w:proofErr w:type="gramStart"/>
            <w:r w:rsidR="00384445">
              <w:t>in order for</w:t>
            </w:r>
            <w:proofErr w:type="gramEnd"/>
            <w:r w:rsidR="00384445">
              <w:t xml:space="preserve"> the existing hardware to be ‘sweated’ for as long as is viable</w:t>
            </w:r>
            <w:r>
              <w:t>.</w:t>
            </w:r>
          </w:p>
          <w:p w14:paraId="169BAAEF" w14:textId="3DE5FDDE" w:rsidR="00384445" w:rsidRPr="00BD7838" w:rsidRDefault="00384445" w:rsidP="00AB059C">
            <w:r>
              <w:t xml:space="preserve">See section </w:t>
            </w:r>
            <w:r w:rsidRPr="00AB059C">
              <w:rPr>
                <w:i/>
                <w:iCs/>
              </w:rPr>
              <w:fldChar w:fldCharType="begin"/>
            </w:r>
            <w:r w:rsidRPr="00AB059C">
              <w:rPr>
                <w:i/>
                <w:iCs/>
              </w:rPr>
              <w:instrText xml:space="preserve"> REF _Ref122597314 \r \h </w:instrText>
            </w:r>
            <w:r>
              <w:rPr>
                <w:i/>
                <w:iCs/>
              </w:rPr>
              <w:instrText xml:space="preserve"> \* MERGEFORMAT </w:instrText>
            </w:r>
            <w:r w:rsidRPr="00AB059C">
              <w:rPr>
                <w:i/>
                <w:iCs/>
              </w:rPr>
            </w:r>
            <w:r w:rsidRPr="00AB059C">
              <w:rPr>
                <w:i/>
                <w:iCs/>
              </w:rPr>
              <w:fldChar w:fldCharType="separate"/>
            </w:r>
            <w:r w:rsidRPr="00AB059C">
              <w:rPr>
                <w:i/>
                <w:iCs/>
              </w:rPr>
              <w:t>3.12</w:t>
            </w:r>
            <w:r w:rsidRPr="00AB059C">
              <w:rPr>
                <w:i/>
                <w:iCs/>
              </w:rPr>
              <w:fldChar w:fldCharType="end"/>
            </w:r>
            <w:r w:rsidRPr="00AB059C">
              <w:rPr>
                <w:i/>
                <w:iCs/>
              </w:rPr>
              <w:t xml:space="preserve"> - </w:t>
            </w:r>
            <w:r w:rsidRPr="00AB059C">
              <w:rPr>
                <w:i/>
                <w:iCs/>
              </w:rPr>
              <w:fldChar w:fldCharType="begin"/>
            </w:r>
            <w:r w:rsidRPr="00AB059C">
              <w:rPr>
                <w:i/>
                <w:iCs/>
              </w:rPr>
              <w:instrText xml:space="preserve"> REF _Ref122597314 \h </w:instrText>
            </w:r>
            <w:r>
              <w:rPr>
                <w:i/>
                <w:iCs/>
              </w:rPr>
              <w:instrText xml:space="preserve"> \* MERGEFORMAT </w:instrText>
            </w:r>
            <w:r w:rsidRPr="00AB059C">
              <w:rPr>
                <w:i/>
                <w:iCs/>
              </w:rPr>
            </w:r>
            <w:r w:rsidRPr="00AB059C">
              <w:rPr>
                <w:i/>
                <w:iCs/>
              </w:rPr>
              <w:fldChar w:fldCharType="separate"/>
            </w:r>
            <w:r w:rsidRPr="00AB059C">
              <w:rPr>
                <w:i/>
                <w:iCs/>
              </w:rPr>
              <w:t>Tech Refresh</w:t>
            </w:r>
            <w:r w:rsidRPr="00AB059C">
              <w:rPr>
                <w:i/>
                <w:iCs/>
              </w:rPr>
              <w:fldChar w:fldCharType="end"/>
            </w:r>
            <w:r>
              <w:t xml:space="preserve"> for further details</w:t>
            </w:r>
          </w:p>
        </w:tc>
      </w:tr>
    </w:tbl>
    <w:p w14:paraId="31DA1837" w14:textId="4AF1E211" w:rsidR="001065FD" w:rsidRPr="007331AD" w:rsidRDefault="001065FD" w:rsidP="004B2A4F"/>
    <w:p w14:paraId="1597F767" w14:textId="3A0DB66F" w:rsidR="006911A8" w:rsidRDefault="006911A8" w:rsidP="008019D5">
      <w:pPr>
        <w:pStyle w:val="Heading2"/>
      </w:pPr>
      <w:bookmarkStart w:id="12" w:name="_Toc124950197"/>
      <w:r>
        <w:t>System context</w:t>
      </w:r>
      <w:bookmarkEnd w:id="12"/>
    </w:p>
    <w:p w14:paraId="7EF36741" w14:textId="1D95DBC2" w:rsidR="007C28BC" w:rsidRPr="007C28BC" w:rsidRDefault="007C28BC" w:rsidP="007C28BC">
      <w:pPr>
        <w:rPr>
          <w:lang w:eastAsia="en-US"/>
        </w:rPr>
      </w:pPr>
      <w:r w:rsidRPr="007C28BC">
        <w:rPr>
          <w:lang w:eastAsia="en-US"/>
        </w:rPr>
        <w:t>The system context is summarised in</w:t>
      </w:r>
      <w:r w:rsidR="004B39C6">
        <w:rPr>
          <w:lang w:eastAsia="en-US"/>
        </w:rPr>
        <w:t xml:space="preserve"> </w:t>
      </w:r>
      <w:r w:rsidR="004B39C6">
        <w:rPr>
          <w:lang w:eastAsia="en-US"/>
        </w:rPr>
        <w:fldChar w:fldCharType="begin"/>
      </w:r>
      <w:r w:rsidR="004B39C6">
        <w:rPr>
          <w:lang w:eastAsia="en-US"/>
        </w:rPr>
        <w:instrText xml:space="preserve"> REF _Ref112605492 \h </w:instrText>
      </w:r>
      <w:r w:rsidR="004B39C6">
        <w:rPr>
          <w:lang w:eastAsia="en-US"/>
        </w:rPr>
      </w:r>
      <w:r w:rsidR="004B39C6">
        <w:rPr>
          <w:lang w:eastAsia="en-US"/>
        </w:rPr>
        <w:fldChar w:fldCharType="separate"/>
      </w:r>
      <w:r w:rsidR="003D3CE5">
        <w:t xml:space="preserve">Figure </w:t>
      </w:r>
      <w:r w:rsidR="003D3CE5">
        <w:rPr>
          <w:noProof/>
        </w:rPr>
        <w:t>2</w:t>
      </w:r>
      <w:r w:rsidR="004B39C6">
        <w:rPr>
          <w:lang w:eastAsia="en-US"/>
        </w:rPr>
        <w:fldChar w:fldCharType="end"/>
      </w:r>
      <w:r w:rsidRPr="00EA3B13">
        <w:rPr>
          <w:lang w:eastAsia="en-US"/>
        </w:rPr>
        <w:t>.</w:t>
      </w:r>
      <w:r w:rsidRPr="007C28BC">
        <w:rPr>
          <w:lang w:eastAsia="en-US"/>
        </w:rPr>
        <w:t xml:space="preserve"> The system context illustrates the interactions with systems and actors</w:t>
      </w:r>
      <w:r>
        <w:rPr>
          <w:lang w:eastAsia="en-US"/>
        </w:rPr>
        <w:t xml:space="preserve"> outside of the system boundary</w:t>
      </w:r>
      <w:r w:rsidRPr="007C28BC">
        <w:rPr>
          <w:lang w:eastAsia="en-US"/>
        </w:rPr>
        <w:t>, identifying interfaces to be built</w:t>
      </w:r>
      <w:r>
        <w:rPr>
          <w:lang w:eastAsia="en-US"/>
        </w:rPr>
        <w:t>/tested</w:t>
      </w:r>
      <w:r w:rsidRPr="007C28BC">
        <w:rPr>
          <w:lang w:eastAsia="en-US"/>
        </w:rPr>
        <w:t xml:space="preserve"> and user groups that will require access.</w:t>
      </w:r>
      <w:r>
        <w:rPr>
          <w:lang w:eastAsia="en-US"/>
        </w:rPr>
        <w:t xml:space="preserve"> The system context includes users who interact with supporting systems within the solution (</w:t>
      </w:r>
      <w:proofErr w:type="gramStart"/>
      <w:r>
        <w:rPr>
          <w:lang w:eastAsia="en-US"/>
        </w:rPr>
        <w:t>e.g.</w:t>
      </w:r>
      <w:proofErr w:type="gramEnd"/>
      <w:r>
        <w:rPr>
          <w:lang w:eastAsia="en-US"/>
        </w:rPr>
        <w:t xml:space="preserve"> monitoring/security systems), as well as direct business usage. The solution within the system boundary will be described in the architecture overview / component model etc. in later sections.</w:t>
      </w:r>
      <w:r w:rsidR="00497D33">
        <w:rPr>
          <w:lang w:eastAsia="en-US"/>
        </w:rPr>
        <w:t xml:space="preserve"> </w:t>
      </w:r>
    </w:p>
    <w:p w14:paraId="3B1C972B" w14:textId="77777777" w:rsidR="008E53DE" w:rsidRPr="008E53DE" w:rsidRDefault="008E53DE" w:rsidP="008E53DE">
      <w:pPr>
        <w:rPr>
          <w:lang w:eastAsia="en-US"/>
        </w:rPr>
      </w:pPr>
    </w:p>
    <w:p w14:paraId="346B0F92" w14:textId="77777777" w:rsidR="00363775" w:rsidRDefault="00B372E5" w:rsidP="00363775">
      <w:pPr>
        <w:keepNext/>
      </w:pPr>
      <w:r w:rsidRPr="00B372E5">
        <w:rPr>
          <w:noProof/>
          <w:lang w:eastAsia="en-US"/>
        </w:rPr>
        <w:lastRenderedPageBreak/>
        <w:drawing>
          <wp:inline distT="0" distB="0" distL="0" distR="0" wp14:anchorId="0D3422DB" wp14:editId="5E1152A6">
            <wp:extent cx="5472359" cy="4477385"/>
            <wp:effectExtent l="12700" t="12700" r="1460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72359" cy="4477385"/>
                    </a:xfrm>
                    <a:prstGeom prst="rect">
                      <a:avLst/>
                    </a:prstGeom>
                    <a:ln>
                      <a:solidFill>
                        <a:schemeClr val="tx1">
                          <a:lumMod val="50000"/>
                          <a:lumOff val="50000"/>
                        </a:schemeClr>
                      </a:solidFill>
                    </a:ln>
                  </pic:spPr>
                </pic:pic>
              </a:graphicData>
            </a:graphic>
          </wp:inline>
        </w:drawing>
      </w:r>
    </w:p>
    <w:p w14:paraId="29E6CF03" w14:textId="1FAFF43A" w:rsidR="006911A8" w:rsidRDefault="00363775" w:rsidP="00363775">
      <w:pPr>
        <w:pStyle w:val="Caption"/>
      </w:pPr>
      <w:bookmarkStart w:id="13" w:name="_Ref112605492"/>
      <w:r>
        <w:t xml:space="preserve">Figure </w:t>
      </w:r>
      <w:r w:rsidR="00000000">
        <w:fldChar w:fldCharType="begin"/>
      </w:r>
      <w:r w:rsidR="00000000">
        <w:instrText xml:space="preserve"> SEQ Figure \* ARABIC </w:instrText>
      </w:r>
      <w:r w:rsidR="00000000">
        <w:fldChar w:fldCharType="separate"/>
      </w:r>
      <w:r w:rsidR="0027565E">
        <w:rPr>
          <w:noProof/>
        </w:rPr>
        <w:t>2</w:t>
      </w:r>
      <w:r w:rsidR="00000000">
        <w:rPr>
          <w:noProof/>
        </w:rPr>
        <w:fldChar w:fldCharType="end"/>
      </w:r>
      <w:bookmarkEnd w:id="13"/>
      <w:r>
        <w:t xml:space="preserve"> </w:t>
      </w:r>
      <w:r w:rsidR="004B39C6" w:rsidRPr="004B39C6">
        <w:t>–</w:t>
      </w:r>
      <w:r>
        <w:t xml:space="preserve"> System Context</w:t>
      </w:r>
    </w:p>
    <w:tbl>
      <w:tblPr>
        <w:tblStyle w:val="GridTable1Light-Accent511"/>
        <w:tblW w:w="0" w:type="auto"/>
        <w:tblLook w:val="04A0" w:firstRow="1" w:lastRow="0" w:firstColumn="1" w:lastColumn="0" w:noHBand="0" w:noVBand="1"/>
      </w:tblPr>
      <w:tblGrid>
        <w:gridCol w:w="1980"/>
        <w:gridCol w:w="2835"/>
        <w:gridCol w:w="4195"/>
      </w:tblGrid>
      <w:tr w:rsidR="00716E52" w:rsidRPr="004D01F3" w14:paraId="53E124E1" w14:textId="77777777" w:rsidTr="004D01F3">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980" w:type="dxa"/>
            <w:shd w:val="clear" w:color="auto" w:fill="DEEAF6"/>
            <w:vAlign w:val="center"/>
          </w:tcPr>
          <w:p w14:paraId="6A9DE146" w14:textId="038B9202" w:rsidR="00716E52" w:rsidRPr="004D01F3" w:rsidRDefault="00687181" w:rsidP="00714813">
            <w:pPr>
              <w:spacing w:before="20" w:after="20"/>
              <w:rPr>
                <w:b w:val="0"/>
                <w:bCs w:val="0"/>
                <w:lang w:eastAsia="en-US"/>
              </w:rPr>
            </w:pPr>
            <w:r w:rsidRPr="004D01F3">
              <w:rPr>
                <w:lang w:eastAsia="en-US"/>
              </w:rPr>
              <w:t>External Entity</w:t>
            </w:r>
          </w:p>
        </w:tc>
        <w:tc>
          <w:tcPr>
            <w:tcW w:w="2835" w:type="dxa"/>
            <w:shd w:val="clear" w:color="auto" w:fill="DEEAF6"/>
            <w:vAlign w:val="center"/>
          </w:tcPr>
          <w:p w14:paraId="45D838E9" w14:textId="7D3D5574" w:rsidR="00716E52" w:rsidRPr="004D01F3" w:rsidRDefault="00687181" w:rsidP="00714813">
            <w:pPr>
              <w:spacing w:before="20" w:after="20"/>
              <w:cnfStyle w:val="100000000000" w:firstRow="1" w:lastRow="0" w:firstColumn="0" w:lastColumn="0" w:oddVBand="0" w:evenVBand="0" w:oddHBand="0" w:evenHBand="0" w:firstRowFirstColumn="0" w:firstRowLastColumn="0" w:lastRowFirstColumn="0" w:lastRowLastColumn="0"/>
              <w:rPr>
                <w:b w:val="0"/>
                <w:bCs w:val="0"/>
                <w:lang w:eastAsia="en-US"/>
              </w:rPr>
            </w:pPr>
            <w:r w:rsidRPr="004D01F3">
              <w:rPr>
                <w:lang w:eastAsia="en-US"/>
              </w:rPr>
              <w:t>Type</w:t>
            </w:r>
          </w:p>
        </w:tc>
        <w:tc>
          <w:tcPr>
            <w:tcW w:w="4195" w:type="dxa"/>
            <w:shd w:val="clear" w:color="auto" w:fill="DEEAF6"/>
            <w:vAlign w:val="center"/>
          </w:tcPr>
          <w:p w14:paraId="130C2481" w14:textId="09E70A81" w:rsidR="00716E52" w:rsidRPr="004D01F3" w:rsidRDefault="00687181" w:rsidP="00714813">
            <w:pPr>
              <w:spacing w:before="20" w:after="20"/>
              <w:cnfStyle w:val="100000000000" w:firstRow="1" w:lastRow="0" w:firstColumn="0" w:lastColumn="0" w:oddVBand="0" w:evenVBand="0" w:oddHBand="0" w:evenHBand="0" w:firstRowFirstColumn="0" w:firstRowLastColumn="0" w:lastRowFirstColumn="0" w:lastRowLastColumn="0"/>
              <w:rPr>
                <w:b w:val="0"/>
                <w:bCs w:val="0"/>
                <w:lang w:eastAsia="en-US"/>
              </w:rPr>
            </w:pPr>
            <w:r w:rsidRPr="004D01F3">
              <w:rPr>
                <w:lang w:eastAsia="en-US"/>
              </w:rPr>
              <w:t>Description</w:t>
            </w:r>
          </w:p>
        </w:tc>
      </w:tr>
      <w:tr w:rsidR="00716E52" w:rsidRPr="004D01F3" w14:paraId="7F863AA8"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50B888" w14:textId="20C0112C" w:rsidR="00716E52" w:rsidRPr="004D01F3" w:rsidRDefault="00687181" w:rsidP="00714813">
            <w:pPr>
              <w:spacing w:before="20" w:after="20"/>
              <w:rPr>
                <w:lang w:eastAsia="en-US"/>
              </w:rPr>
            </w:pPr>
            <w:r w:rsidRPr="004D01F3">
              <w:rPr>
                <w:lang w:eastAsia="en-US"/>
              </w:rPr>
              <w:t>HOB Central – IDENT1</w:t>
            </w:r>
          </w:p>
        </w:tc>
        <w:tc>
          <w:tcPr>
            <w:tcW w:w="2835" w:type="dxa"/>
            <w:vAlign w:val="center"/>
          </w:tcPr>
          <w:p w14:paraId="56C42FB8" w14:textId="4F674EFE" w:rsidR="00716E52"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Synchronous / Asynchronous webservice</w:t>
            </w:r>
          </w:p>
        </w:tc>
        <w:tc>
          <w:tcPr>
            <w:tcW w:w="4195" w:type="dxa"/>
            <w:vAlign w:val="center"/>
          </w:tcPr>
          <w:p w14:paraId="3F67787D" w14:textId="5C456C79" w:rsidR="00716E52" w:rsidRPr="004D01F3" w:rsidRDefault="0063060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Existing system used for Law Enforcement biometric matching</w:t>
            </w:r>
          </w:p>
        </w:tc>
      </w:tr>
      <w:tr w:rsidR="00716E52" w:rsidRPr="004D01F3" w14:paraId="11D100E4"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B854AC5" w14:textId="42E2358D" w:rsidR="00716E52" w:rsidRPr="004D01F3" w:rsidRDefault="00687181" w:rsidP="00714813">
            <w:pPr>
              <w:spacing w:before="20" w:after="20"/>
              <w:rPr>
                <w:lang w:eastAsia="en-US"/>
              </w:rPr>
            </w:pPr>
            <w:r w:rsidRPr="004D01F3">
              <w:rPr>
                <w:lang w:eastAsia="en-US"/>
              </w:rPr>
              <w:t>HOB Central – IABS</w:t>
            </w:r>
          </w:p>
        </w:tc>
        <w:tc>
          <w:tcPr>
            <w:tcW w:w="2835" w:type="dxa"/>
            <w:vAlign w:val="center"/>
          </w:tcPr>
          <w:p w14:paraId="23925EA1" w14:textId="4B3592ED" w:rsidR="00716E52"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Synchronous / Asynchronous webservice</w:t>
            </w:r>
          </w:p>
        </w:tc>
        <w:tc>
          <w:tcPr>
            <w:tcW w:w="4195" w:type="dxa"/>
            <w:vAlign w:val="center"/>
          </w:tcPr>
          <w:p w14:paraId="41451204" w14:textId="0485BA7D" w:rsidR="00716E52" w:rsidRPr="004D01F3" w:rsidRDefault="0063060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 xml:space="preserve">Existing system used for </w:t>
            </w:r>
            <w:r w:rsidR="0014048E" w:rsidRPr="004D01F3">
              <w:rPr>
                <w:lang w:eastAsia="en-US"/>
              </w:rPr>
              <w:t>I</w:t>
            </w:r>
            <w:r w:rsidRPr="004D01F3">
              <w:rPr>
                <w:lang w:eastAsia="en-US"/>
              </w:rPr>
              <w:t>mmigration biometric matching</w:t>
            </w:r>
          </w:p>
        </w:tc>
      </w:tr>
      <w:tr w:rsidR="00716E52" w:rsidRPr="004D01F3" w14:paraId="56E4A7A4"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A1BF1B7" w14:textId="2ADC6F14" w:rsidR="00716E52" w:rsidRPr="004D01F3" w:rsidRDefault="003A10AD" w:rsidP="00714813">
            <w:pPr>
              <w:spacing w:before="20" w:after="20"/>
              <w:rPr>
                <w:lang w:eastAsia="en-US"/>
              </w:rPr>
            </w:pPr>
            <w:r w:rsidRPr="004D01F3">
              <w:rPr>
                <w:lang w:eastAsia="en-US"/>
              </w:rPr>
              <w:t>Support – Monitoring User</w:t>
            </w:r>
          </w:p>
        </w:tc>
        <w:tc>
          <w:tcPr>
            <w:tcW w:w="2835" w:type="dxa"/>
            <w:vAlign w:val="center"/>
          </w:tcPr>
          <w:p w14:paraId="3D14A683" w14:textId="22B74AF1" w:rsidR="00716E52"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Interactive usage of system monitoring tools</w:t>
            </w:r>
          </w:p>
        </w:tc>
        <w:tc>
          <w:tcPr>
            <w:tcW w:w="4195" w:type="dxa"/>
            <w:vAlign w:val="center"/>
          </w:tcPr>
          <w:p w14:paraId="5C44CFCC" w14:textId="7C60007F" w:rsidR="00716E52" w:rsidRPr="004D01F3" w:rsidRDefault="0063060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tooling provided by the programme, to monitor the health of the solution.</w:t>
            </w:r>
          </w:p>
        </w:tc>
      </w:tr>
      <w:tr w:rsidR="00716E52" w:rsidRPr="004D01F3" w14:paraId="2DAF6EE4"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D0012F3" w14:textId="11B7AC79" w:rsidR="00716E52" w:rsidRPr="004D01F3" w:rsidRDefault="003A10AD" w:rsidP="00714813">
            <w:pPr>
              <w:spacing w:before="20" w:after="20"/>
              <w:rPr>
                <w:lang w:eastAsia="en-US"/>
              </w:rPr>
            </w:pPr>
            <w:r w:rsidRPr="004D01F3">
              <w:rPr>
                <w:lang w:eastAsia="en-US"/>
              </w:rPr>
              <w:t>Support – Security Analyst</w:t>
            </w:r>
          </w:p>
        </w:tc>
        <w:tc>
          <w:tcPr>
            <w:tcW w:w="2835" w:type="dxa"/>
            <w:vAlign w:val="center"/>
          </w:tcPr>
          <w:p w14:paraId="26E3BBFC" w14:textId="50BA604E" w:rsidR="00716E52"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Interactive usage of security monitoring tools</w:t>
            </w:r>
          </w:p>
        </w:tc>
        <w:tc>
          <w:tcPr>
            <w:tcW w:w="4195" w:type="dxa"/>
            <w:vAlign w:val="center"/>
          </w:tcPr>
          <w:p w14:paraId="09AF85DF" w14:textId="18C4C5B6" w:rsidR="00716E52" w:rsidRPr="004D01F3" w:rsidRDefault="0063060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tooling provided by the programme, to monitor the security of the solution.</w:t>
            </w:r>
          </w:p>
        </w:tc>
      </w:tr>
      <w:tr w:rsidR="003A10AD" w:rsidRPr="004D01F3" w14:paraId="1954B693"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3429D40" w14:textId="0E763E7E" w:rsidR="003A10AD" w:rsidRPr="004D01F3" w:rsidRDefault="003A10AD" w:rsidP="00714813">
            <w:pPr>
              <w:spacing w:before="20" w:after="20"/>
              <w:rPr>
                <w:lang w:eastAsia="en-US"/>
              </w:rPr>
            </w:pPr>
            <w:r w:rsidRPr="004D01F3">
              <w:rPr>
                <w:lang w:eastAsia="en-US"/>
              </w:rPr>
              <w:t>Project – Data Import User</w:t>
            </w:r>
          </w:p>
        </w:tc>
        <w:tc>
          <w:tcPr>
            <w:tcW w:w="2835" w:type="dxa"/>
            <w:vAlign w:val="center"/>
          </w:tcPr>
          <w:p w14:paraId="4D97742B" w14:textId="4C20EF29" w:rsidR="003A10AD" w:rsidRPr="004D01F3" w:rsidRDefault="002B637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Interactive use of data import tools</w:t>
            </w:r>
          </w:p>
        </w:tc>
        <w:tc>
          <w:tcPr>
            <w:tcW w:w="4195" w:type="dxa"/>
            <w:vAlign w:val="center"/>
          </w:tcPr>
          <w:p w14:paraId="4650803E" w14:textId="0819B99B" w:rsidR="003A10AD" w:rsidRPr="004D01F3" w:rsidRDefault="00630606"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tooling provided by the programme, to import data from the existing biometric matching systems (IDENT1 and IABS)</w:t>
            </w:r>
            <w:r w:rsidR="00331C68" w:rsidRPr="004D01F3">
              <w:rPr>
                <w:lang w:eastAsia="en-US"/>
              </w:rPr>
              <w:t>.</w:t>
            </w:r>
          </w:p>
        </w:tc>
      </w:tr>
      <w:tr w:rsidR="003A10AD" w:rsidRPr="004D01F3" w14:paraId="6134CE4F"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3B31474" w14:textId="38456198" w:rsidR="003A10AD" w:rsidRPr="004D01F3" w:rsidRDefault="003A10AD" w:rsidP="00714813">
            <w:pPr>
              <w:spacing w:before="20" w:after="20"/>
              <w:rPr>
                <w:lang w:eastAsia="en-US"/>
              </w:rPr>
            </w:pPr>
            <w:r w:rsidRPr="004D01F3">
              <w:rPr>
                <w:lang w:eastAsia="en-US"/>
              </w:rPr>
              <w:t>Audit</w:t>
            </w:r>
            <w:r w:rsidR="007F1DAF" w:rsidRPr="004D01F3">
              <w:rPr>
                <w:lang w:eastAsia="en-US"/>
              </w:rPr>
              <w:t xml:space="preserve"> Operator</w:t>
            </w:r>
            <w:r w:rsidR="007F1DAF" w:rsidRPr="004D01F3">
              <w:rPr>
                <w:rStyle w:val="FootnoteReference"/>
                <w:lang w:eastAsia="en-US"/>
              </w:rPr>
              <w:footnoteReference w:id="3"/>
            </w:r>
          </w:p>
        </w:tc>
        <w:tc>
          <w:tcPr>
            <w:tcW w:w="2835" w:type="dxa"/>
            <w:vAlign w:val="center"/>
          </w:tcPr>
          <w:p w14:paraId="3824957C" w14:textId="059F99BE" w:rsidR="003A10AD"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audit reports</w:t>
            </w:r>
          </w:p>
        </w:tc>
        <w:tc>
          <w:tcPr>
            <w:tcW w:w="4195" w:type="dxa"/>
            <w:vAlign w:val="center"/>
          </w:tcPr>
          <w:p w14:paraId="6E878CE3" w14:textId="0B7E36E4" w:rsidR="003A10AD" w:rsidRPr="004D01F3" w:rsidRDefault="007427E3"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 xml:space="preserve">Access to audit data to </w:t>
            </w:r>
            <w:r w:rsidR="007F1DAF" w:rsidRPr="004D01F3">
              <w:rPr>
                <w:lang w:eastAsia="en-US"/>
              </w:rPr>
              <w:t>run queries/reports as requested by business sources including Security Working Group and police auditors.</w:t>
            </w:r>
          </w:p>
        </w:tc>
      </w:tr>
      <w:tr w:rsidR="003A10AD" w:rsidRPr="004D01F3" w14:paraId="363BD201" w14:textId="77777777" w:rsidTr="004D01F3">
        <w:trPr>
          <w:trHeight w:val="28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7CC7B84" w14:textId="4ADEBF7D" w:rsidR="003A10AD" w:rsidRPr="004D01F3" w:rsidRDefault="003A10AD" w:rsidP="00714813">
            <w:pPr>
              <w:spacing w:before="20" w:after="20"/>
              <w:rPr>
                <w:lang w:eastAsia="en-US"/>
              </w:rPr>
            </w:pPr>
            <w:r w:rsidRPr="004D01F3">
              <w:rPr>
                <w:lang w:eastAsia="en-US"/>
              </w:rPr>
              <w:lastRenderedPageBreak/>
              <w:t>BAT Reporting User</w:t>
            </w:r>
          </w:p>
        </w:tc>
        <w:tc>
          <w:tcPr>
            <w:tcW w:w="2835" w:type="dxa"/>
            <w:vAlign w:val="center"/>
          </w:tcPr>
          <w:p w14:paraId="6AAB4134" w14:textId="06AB3F71" w:rsidR="003A10AD" w:rsidRPr="004D01F3" w:rsidRDefault="003A10AD"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BAT reports</w:t>
            </w:r>
          </w:p>
        </w:tc>
        <w:tc>
          <w:tcPr>
            <w:tcW w:w="4195" w:type="dxa"/>
            <w:vAlign w:val="center"/>
          </w:tcPr>
          <w:p w14:paraId="46F16851" w14:textId="2CCAFF29" w:rsidR="003A10AD" w:rsidRPr="004D01F3" w:rsidRDefault="00331C68" w:rsidP="00714813">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4D01F3">
              <w:rPr>
                <w:lang w:eastAsia="en-US"/>
              </w:rPr>
              <w:t>Access to ongoing biometric accuracy quality checking (‘BAT ping</w:t>
            </w:r>
            <w:r w:rsidR="004B39C6" w:rsidRPr="004D01F3">
              <w:rPr>
                <w:lang w:eastAsia="en-US"/>
              </w:rPr>
              <w:t>’</w:t>
            </w:r>
            <w:r w:rsidRPr="004D01F3">
              <w:rPr>
                <w:lang w:eastAsia="en-US"/>
              </w:rPr>
              <w:t>).</w:t>
            </w:r>
          </w:p>
        </w:tc>
      </w:tr>
    </w:tbl>
    <w:p w14:paraId="226A747A" w14:textId="30477907" w:rsidR="00363775" w:rsidRDefault="00363775" w:rsidP="00363775">
      <w:pPr>
        <w:rPr>
          <w:lang w:eastAsia="en-US"/>
        </w:rPr>
      </w:pPr>
    </w:p>
    <w:p w14:paraId="49A440AA" w14:textId="77777777" w:rsidR="00D85AFB" w:rsidRPr="001D0211" w:rsidRDefault="00D85AFB" w:rsidP="00D85AFB">
      <w:pPr>
        <w:pStyle w:val="Heading2"/>
      </w:pPr>
      <w:bookmarkStart w:id="14" w:name="_Toc124950198"/>
      <w:r w:rsidRPr="001D0211">
        <w:t>Change cases</w:t>
      </w:r>
      <w:bookmarkEnd w:id="14"/>
    </w:p>
    <w:p w14:paraId="3D51A0B6" w14:textId="77777777" w:rsidR="00D85AFB" w:rsidRDefault="00D85AFB" w:rsidP="00D85AFB">
      <w:pPr>
        <w:rPr>
          <w:lang w:eastAsia="en-US"/>
        </w:rPr>
      </w:pPr>
      <w:r w:rsidRPr="001D0211">
        <w:rPr>
          <w:lang w:eastAsia="en-US"/>
        </w:rPr>
        <w:t>Change cases provide a means of identifying potential future (but uncommitted) changes to assist with architectural planning</w:t>
      </w:r>
      <w:r>
        <w:rPr>
          <w:lang w:eastAsia="en-US"/>
        </w:rPr>
        <w:t>. These change cases can be kept in mind during the committed work to avoid taking actions that will make them more difficult to pursue in future.</w:t>
      </w:r>
    </w:p>
    <w:p w14:paraId="7F8F2F9E" w14:textId="77777777" w:rsidR="00D85AFB" w:rsidRDefault="00D85AFB" w:rsidP="00D85AFB">
      <w:pPr>
        <w:rPr>
          <w:lang w:eastAsia="en-US"/>
        </w:rPr>
      </w:pPr>
      <w:r>
        <w:rPr>
          <w:lang w:eastAsia="en-US"/>
        </w:rPr>
        <w:t xml:space="preserve">We have identified </w:t>
      </w:r>
      <w:proofErr w:type="gramStart"/>
      <w:r>
        <w:rPr>
          <w:lang w:eastAsia="en-US"/>
        </w:rPr>
        <w:t>a number of</w:t>
      </w:r>
      <w:proofErr w:type="gramEnd"/>
      <w:r>
        <w:rPr>
          <w:lang w:eastAsia="en-US"/>
        </w:rPr>
        <w:t xml:space="preserve"> potential change cases, for review as part of the longer-term HOB roadmap beyond delivery of stages 1 to 5.</w:t>
      </w:r>
    </w:p>
    <w:p w14:paraId="3322C7DF" w14:textId="77777777" w:rsidR="00D85AFB" w:rsidRDefault="00D85AFB" w:rsidP="00D85AFB">
      <w:pPr>
        <w:rPr>
          <w:lang w:eastAsia="en-US"/>
        </w:rPr>
      </w:pPr>
    </w:p>
    <w:tbl>
      <w:tblPr>
        <w:tblStyle w:val="GridTable1Light-Accent5"/>
        <w:tblW w:w="5000" w:type="pct"/>
        <w:tblLook w:val="04A0" w:firstRow="1" w:lastRow="0" w:firstColumn="1" w:lastColumn="0" w:noHBand="0" w:noVBand="1"/>
      </w:tblPr>
      <w:tblGrid>
        <w:gridCol w:w="2391"/>
        <w:gridCol w:w="6619"/>
      </w:tblGrid>
      <w:tr w:rsidR="00D85AFB" w:rsidRPr="008E20D3" w14:paraId="332BB247" w14:textId="77777777" w:rsidTr="00CF7BD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27" w:type="pct"/>
            <w:shd w:val="clear" w:color="auto" w:fill="DEEAF6" w:themeFill="accent1" w:themeFillTint="33"/>
          </w:tcPr>
          <w:p w14:paraId="585A7912" w14:textId="77777777" w:rsidR="00D85AFB" w:rsidRPr="008E20D3" w:rsidRDefault="00D85AFB" w:rsidP="00CF7BDB">
            <w:pPr>
              <w:spacing w:before="20" w:after="20"/>
              <w:rPr>
                <w:szCs w:val="24"/>
                <w:lang w:eastAsia="en-US"/>
              </w:rPr>
            </w:pPr>
            <w:r>
              <w:rPr>
                <w:szCs w:val="24"/>
                <w:lang w:eastAsia="en-US"/>
              </w:rPr>
              <w:t>Change Case</w:t>
            </w:r>
          </w:p>
        </w:tc>
        <w:tc>
          <w:tcPr>
            <w:tcW w:w="3673" w:type="pct"/>
            <w:shd w:val="clear" w:color="auto" w:fill="DEEAF6" w:themeFill="accent1" w:themeFillTint="33"/>
          </w:tcPr>
          <w:p w14:paraId="21E3972F" w14:textId="77777777" w:rsidR="00D85AFB" w:rsidRPr="008E20D3" w:rsidRDefault="00D85AFB" w:rsidP="00CF7BDB">
            <w:pPr>
              <w:spacing w:before="20" w:after="20"/>
              <w:cnfStyle w:val="100000000000" w:firstRow="1" w:lastRow="0" w:firstColumn="0" w:lastColumn="0" w:oddVBand="0" w:evenVBand="0" w:oddHBand="0" w:evenHBand="0" w:firstRowFirstColumn="0" w:firstRowLastColumn="0" w:lastRowFirstColumn="0" w:lastRowLastColumn="0"/>
              <w:rPr>
                <w:szCs w:val="24"/>
                <w:lang w:eastAsia="en-US"/>
              </w:rPr>
            </w:pPr>
            <w:r>
              <w:rPr>
                <w:szCs w:val="24"/>
                <w:lang w:eastAsia="en-US"/>
              </w:rPr>
              <w:t>Description</w:t>
            </w:r>
          </w:p>
        </w:tc>
      </w:tr>
      <w:tr w:rsidR="00D85AFB" w:rsidRPr="008E20D3" w14:paraId="5193C644" w14:textId="77777777" w:rsidTr="00CF7BDB">
        <w:trPr>
          <w:cantSplit/>
          <w:trHeight w:val="75"/>
        </w:trPr>
        <w:tc>
          <w:tcPr>
            <w:cnfStyle w:val="001000000000" w:firstRow="0" w:lastRow="0" w:firstColumn="1" w:lastColumn="0" w:oddVBand="0" w:evenVBand="0" w:oddHBand="0" w:evenHBand="0" w:firstRowFirstColumn="0" w:firstRowLastColumn="0" w:lastRowFirstColumn="0" w:lastRowLastColumn="0"/>
            <w:tcW w:w="1327" w:type="pct"/>
          </w:tcPr>
          <w:p w14:paraId="2E631D38" w14:textId="77777777" w:rsidR="00D85AFB" w:rsidRPr="001F0BE0" w:rsidRDefault="00D85AFB" w:rsidP="00CF7BDB">
            <w:pPr>
              <w:spacing w:before="20" w:after="20"/>
              <w:rPr>
                <w:b w:val="0"/>
                <w:lang w:eastAsia="en-US"/>
              </w:rPr>
            </w:pPr>
            <w:r w:rsidRPr="001F0BE0">
              <w:rPr>
                <w:b w:val="0"/>
                <w:lang w:eastAsia="en-US"/>
              </w:rPr>
              <w:t>Introduction of different modalities</w:t>
            </w:r>
          </w:p>
        </w:tc>
        <w:tc>
          <w:tcPr>
            <w:tcW w:w="3673" w:type="pct"/>
          </w:tcPr>
          <w:p w14:paraId="2B64B580" w14:textId="473F3BAF" w:rsidR="00D85AFB" w:rsidRPr="000F7C43" w:rsidRDefault="00D85AFB" w:rsidP="00CF7BDB">
            <w:pPr>
              <w:spacing w:before="20" w:after="20"/>
              <w:cnfStyle w:val="000000000000" w:firstRow="0" w:lastRow="0" w:firstColumn="0" w:lastColumn="0" w:oddVBand="0" w:evenVBand="0" w:oddHBand="0" w:evenHBand="0" w:firstRowFirstColumn="0" w:firstRowLastColumn="0" w:lastRowFirstColumn="0" w:lastRowLastColumn="0"/>
              <w:rPr>
                <w:lang w:eastAsia="en-US"/>
              </w:rPr>
            </w:pPr>
            <w:r>
              <w:t xml:space="preserve">This would increase the functionality of the existing MES to enable additional modalities </w:t>
            </w:r>
            <w:r w:rsidR="00431E07">
              <w:t xml:space="preserve">(such as iris or voice) </w:t>
            </w:r>
            <w:r>
              <w:t>or other business enhancements from the existing system. We are confident that the architecture designed for Matcher allows for additional workflows, which we would introduce through our partnership with Aware, along with the required performance scaling to be added in the future without the need for significant redesign.</w:t>
            </w:r>
          </w:p>
        </w:tc>
      </w:tr>
      <w:tr w:rsidR="00D85AFB" w:rsidRPr="008E20D3" w14:paraId="62D849FC" w14:textId="77777777" w:rsidTr="00CF7BDB">
        <w:trPr>
          <w:cantSplit/>
          <w:trHeight w:val="75"/>
        </w:trPr>
        <w:tc>
          <w:tcPr>
            <w:cnfStyle w:val="001000000000" w:firstRow="0" w:lastRow="0" w:firstColumn="1" w:lastColumn="0" w:oddVBand="0" w:evenVBand="0" w:oddHBand="0" w:evenHBand="0" w:firstRowFirstColumn="0" w:firstRowLastColumn="0" w:lastRowFirstColumn="0" w:lastRowLastColumn="0"/>
            <w:tcW w:w="1327" w:type="pct"/>
          </w:tcPr>
          <w:p w14:paraId="2D2A0595" w14:textId="77777777" w:rsidR="00D85AFB" w:rsidRPr="001F0BE0" w:rsidRDefault="00D85AFB" w:rsidP="00CF7BDB">
            <w:pPr>
              <w:spacing w:before="20" w:after="20"/>
              <w:rPr>
                <w:b w:val="0"/>
                <w:lang w:eastAsia="en-US"/>
              </w:rPr>
            </w:pPr>
            <w:r w:rsidRPr="001F0BE0">
              <w:rPr>
                <w:b w:val="0"/>
                <w:lang w:eastAsia="en-US"/>
              </w:rPr>
              <w:t>Future MES</w:t>
            </w:r>
          </w:p>
        </w:tc>
        <w:tc>
          <w:tcPr>
            <w:tcW w:w="3673" w:type="pct"/>
          </w:tcPr>
          <w:p w14:paraId="4024E7AA" w14:textId="76C7C30E" w:rsidR="00D85AFB" w:rsidRPr="000F7C43" w:rsidRDefault="00D85AFB" w:rsidP="00CF7BDB">
            <w:pPr>
              <w:spacing w:before="20" w:after="20"/>
              <w:cnfStyle w:val="000000000000" w:firstRow="0" w:lastRow="0" w:firstColumn="0" w:lastColumn="0" w:oddVBand="0" w:evenVBand="0" w:oddHBand="0" w:evenHBand="0" w:firstRowFirstColumn="0" w:firstRowLastColumn="0" w:lastRowFirstColumn="0" w:lastRowLastColumn="0"/>
              <w:rPr>
                <w:lang w:eastAsia="en-US"/>
              </w:rPr>
            </w:pPr>
            <w:r>
              <w:t>This enables the inclusion of a new MES</w:t>
            </w:r>
            <w:r w:rsidR="0087542B">
              <w:t xml:space="preserve"> should the need arise</w:t>
            </w:r>
            <w:r>
              <w:t xml:space="preserve"> – be that open source or from a new / existing supplier. The architectural patterns for this change case already exist – as we will execute to add in the facial MES. The system designed is scalable - </w:t>
            </w:r>
            <w:proofErr w:type="spellStart"/>
            <w:r>
              <w:t>BioSP</w:t>
            </w:r>
            <w:proofErr w:type="spellEnd"/>
            <w:r>
              <w:t xml:space="preserve"> can be modified to include workflows for the new MES and the storage components modified to include the capacity required.</w:t>
            </w:r>
          </w:p>
        </w:tc>
      </w:tr>
      <w:tr w:rsidR="00D85AFB" w:rsidRPr="008E20D3" w14:paraId="6EB89B68" w14:textId="77777777" w:rsidTr="00CF7BDB">
        <w:trPr>
          <w:cantSplit/>
          <w:trHeight w:val="75"/>
        </w:trPr>
        <w:tc>
          <w:tcPr>
            <w:cnfStyle w:val="001000000000" w:firstRow="0" w:lastRow="0" w:firstColumn="1" w:lastColumn="0" w:oddVBand="0" w:evenVBand="0" w:oddHBand="0" w:evenHBand="0" w:firstRowFirstColumn="0" w:firstRowLastColumn="0" w:lastRowFirstColumn="0" w:lastRowLastColumn="0"/>
            <w:tcW w:w="1327" w:type="pct"/>
          </w:tcPr>
          <w:p w14:paraId="1E9B3199" w14:textId="77777777" w:rsidR="00D85AFB" w:rsidRPr="000F7C43" w:rsidRDefault="00D85AFB" w:rsidP="00CF7BDB">
            <w:pPr>
              <w:spacing w:before="20" w:after="20"/>
              <w:rPr>
                <w:b w:val="0"/>
                <w:lang w:eastAsia="en-US"/>
              </w:rPr>
            </w:pPr>
            <w:r>
              <w:rPr>
                <w:b w:val="0"/>
                <w:lang w:eastAsia="en-US"/>
              </w:rPr>
              <w:t>Convergence onto Home Office strategic cloud platforms</w:t>
            </w:r>
          </w:p>
        </w:tc>
        <w:tc>
          <w:tcPr>
            <w:tcW w:w="3673" w:type="pct"/>
          </w:tcPr>
          <w:p w14:paraId="1E08F418" w14:textId="564582AC" w:rsidR="00FC0A93" w:rsidRDefault="00D85AFB" w:rsidP="00CF7BDB">
            <w:pPr>
              <w:spacing w:before="20" w:after="20"/>
              <w:cnfStyle w:val="000000000000" w:firstRow="0" w:lastRow="0" w:firstColumn="0" w:lastColumn="0" w:oddVBand="0" w:evenVBand="0" w:oddHBand="0" w:evenHBand="0" w:firstRowFirstColumn="0" w:firstRowLastColumn="0" w:lastRowFirstColumn="0" w:lastRowLastColumn="0"/>
            </w:pPr>
            <w:r>
              <w:t xml:space="preserve">This change chase would enable the Matcher platform to move from being </w:t>
            </w:r>
            <w:r w:rsidR="00671A32">
              <w:t xml:space="preserve">on-premises </w:t>
            </w:r>
            <w:r>
              <w:t xml:space="preserve">in Crown </w:t>
            </w:r>
            <w:r w:rsidR="00671A32">
              <w:t xml:space="preserve">Hosting </w:t>
            </w:r>
            <w:r>
              <w:t xml:space="preserve">to being Cloud hosted (ideally on </w:t>
            </w:r>
            <w:r w:rsidR="00671A32">
              <w:t xml:space="preserve">one of </w:t>
            </w:r>
            <w:r>
              <w:t xml:space="preserve">the existing Home Office strategic cloud platforms). We note your current guidance that the MES are not cloud ready and as per our Architectural Decision (AD2) there are other significant reasons not to make the move to cloud at this stage. </w:t>
            </w:r>
          </w:p>
          <w:p w14:paraId="752FAD96" w14:textId="77777777" w:rsidR="00FC0A93" w:rsidRDefault="00FC0A93" w:rsidP="00CF7BDB">
            <w:pPr>
              <w:spacing w:before="20" w:after="20"/>
              <w:cnfStyle w:val="000000000000" w:firstRow="0" w:lastRow="0" w:firstColumn="0" w:lastColumn="0" w:oddVBand="0" w:evenVBand="0" w:oddHBand="0" w:evenHBand="0" w:firstRowFirstColumn="0" w:firstRowLastColumn="0" w:lastRowFirstColumn="0" w:lastRowLastColumn="0"/>
            </w:pPr>
          </w:p>
          <w:p w14:paraId="42CA8762" w14:textId="29F6A6CE" w:rsidR="00D85AFB" w:rsidRPr="000F7C43" w:rsidRDefault="00D85AFB" w:rsidP="00CF7BDB">
            <w:pPr>
              <w:spacing w:before="20" w:after="20"/>
              <w:cnfStyle w:val="000000000000" w:firstRow="0" w:lastRow="0" w:firstColumn="0" w:lastColumn="0" w:oddVBand="0" w:evenVBand="0" w:oddHBand="0" w:evenHBand="0" w:firstRowFirstColumn="0" w:firstRowLastColumn="0" w:lastRowFirstColumn="0" w:lastRowLastColumn="0"/>
              <w:rPr>
                <w:lang w:eastAsia="en-US"/>
              </w:rPr>
            </w:pPr>
            <w:r>
              <w:t xml:space="preserve">Going forward this may change, either to align with Home Office or wider Government strategy or to take advantages of cloud as and when the hardware platform is end of life and/or the MES are cloud ready. This change would be a significant project and the design would need to be mindful of ensuring the latency of matching requests are not impacted. We bring experience of deploying complex systems onto the </w:t>
            </w:r>
            <w:proofErr w:type="gramStart"/>
            <w:r>
              <w:t>Home</w:t>
            </w:r>
            <w:proofErr w:type="gramEnd"/>
            <w:r>
              <w:t xml:space="preserve"> Office cloud platforms and as such will consider the implications of future cloud as part of our ongoing delivery of </w:t>
            </w:r>
            <w:r w:rsidR="003C2A92">
              <w:t>later stages</w:t>
            </w:r>
            <w:r>
              <w:t xml:space="preserve"> and highlight any decisions we can jointly make that would make a future move simpler.</w:t>
            </w:r>
          </w:p>
        </w:tc>
      </w:tr>
    </w:tbl>
    <w:p w14:paraId="3B2ED8B2" w14:textId="77777777" w:rsidR="00D85AFB" w:rsidRPr="00C96F7C" w:rsidRDefault="00D85AFB" w:rsidP="00D85AFB">
      <w:pPr>
        <w:rPr>
          <w:lang w:eastAsia="en-US"/>
        </w:rPr>
      </w:pPr>
    </w:p>
    <w:p w14:paraId="40FADE01" w14:textId="77777777" w:rsidR="00363775" w:rsidRPr="00363775" w:rsidRDefault="00363775" w:rsidP="00363775">
      <w:pPr>
        <w:rPr>
          <w:lang w:eastAsia="en-US"/>
        </w:rPr>
      </w:pPr>
    </w:p>
    <w:p w14:paraId="64A03522" w14:textId="35653262" w:rsidR="00B372E5" w:rsidRDefault="00B372E5" w:rsidP="006911A8">
      <w:pPr>
        <w:rPr>
          <w:lang w:eastAsia="en-US"/>
        </w:rPr>
      </w:pPr>
    </w:p>
    <w:p w14:paraId="064ABC70" w14:textId="77777777" w:rsidR="00B372E5" w:rsidRDefault="00B372E5" w:rsidP="006911A8">
      <w:pPr>
        <w:rPr>
          <w:lang w:eastAsia="en-US"/>
        </w:rPr>
      </w:pPr>
    </w:p>
    <w:p w14:paraId="14FDDFB8" w14:textId="08D05B1D" w:rsidR="006911A8" w:rsidRDefault="006911A8" w:rsidP="006911A8">
      <w:pPr>
        <w:pStyle w:val="Heading1"/>
      </w:pPr>
      <w:bookmarkStart w:id="15" w:name="_Toc124950199"/>
      <w:r>
        <w:lastRenderedPageBreak/>
        <w:t>Application architecture</w:t>
      </w:r>
      <w:bookmarkEnd w:id="15"/>
    </w:p>
    <w:p w14:paraId="6DA9DDC3" w14:textId="77777777" w:rsidR="00A900BA" w:rsidRDefault="00181B72" w:rsidP="00181B72">
      <w:pPr>
        <w:pStyle w:val="Heading2"/>
      </w:pPr>
      <w:bookmarkStart w:id="16" w:name="_Toc124950200"/>
      <w:r>
        <w:t>Component Model</w:t>
      </w:r>
      <w:bookmarkEnd w:id="16"/>
      <w:r>
        <w:t xml:space="preserve"> </w:t>
      </w:r>
    </w:p>
    <w:p w14:paraId="3C442C65" w14:textId="6077E7BC" w:rsidR="00181B72" w:rsidRDefault="00A900BA" w:rsidP="00A900BA">
      <w:pPr>
        <w:pStyle w:val="Heading3"/>
      </w:pPr>
      <w:bookmarkStart w:id="17" w:name="_Toc124950201"/>
      <w:r>
        <w:t xml:space="preserve">Component Model </w:t>
      </w:r>
      <w:r w:rsidR="00181B72">
        <w:t>Overview</w:t>
      </w:r>
      <w:bookmarkEnd w:id="17"/>
    </w:p>
    <w:p w14:paraId="57EED483" w14:textId="37518E6B" w:rsidR="0081773E" w:rsidRDefault="002025F0" w:rsidP="002025F0">
      <w:r>
        <w:t xml:space="preserve">The component model </w:t>
      </w:r>
      <w:r w:rsidRPr="00933A88">
        <w:t>describe</w:t>
      </w:r>
      <w:r>
        <w:t>s</w:t>
      </w:r>
      <w:r w:rsidRPr="00933A88">
        <w:t xml:space="preserve"> the </w:t>
      </w:r>
      <w:r>
        <w:t xml:space="preserve">logical </w:t>
      </w:r>
      <w:r w:rsidRPr="00933A88">
        <w:t xml:space="preserve">architecture of the proposed system by identifying the high-level components, defining their </w:t>
      </w:r>
      <w:r w:rsidR="00C253A8" w:rsidRPr="00933A88">
        <w:t>responsibilities,</w:t>
      </w:r>
      <w:r w:rsidRPr="00933A88">
        <w:t xml:space="preserve"> and providing examples of how they will interact dynamically to fulfil the requirements of </w:t>
      </w:r>
      <w:r>
        <w:t>architecturally significant use cases.</w:t>
      </w:r>
      <w:r w:rsidR="0081773E">
        <w:t xml:space="preserve"> </w:t>
      </w:r>
      <w:r w:rsidR="0081773E">
        <w:rPr>
          <w:lang w:eastAsia="en-US"/>
        </w:rPr>
        <w:t>Ou</w:t>
      </w:r>
      <w:r w:rsidR="0081773E" w:rsidRPr="003364C4">
        <w:rPr>
          <w:lang w:eastAsia="en-US"/>
        </w:rPr>
        <w:t xml:space="preserve">r proposal based on the information currently available is to build on this design, and to make changes only where required to implement functionality that </w:t>
      </w:r>
      <w:r w:rsidR="003364C4" w:rsidRPr="003364C4">
        <w:rPr>
          <w:lang w:eastAsia="en-US"/>
        </w:rPr>
        <w:t>is</w:t>
      </w:r>
      <w:r w:rsidR="0081773E" w:rsidRPr="003364C4">
        <w:rPr>
          <w:lang w:eastAsia="en-US"/>
        </w:rPr>
        <w:t xml:space="preserve"> not supported in the existing stage 1 implementation.</w:t>
      </w:r>
    </w:p>
    <w:p w14:paraId="47E88F6E" w14:textId="661FF23C" w:rsidR="00950CC4" w:rsidRDefault="00950CC4" w:rsidP="002025F0">
      <w:r>
        <w:t>The subsequent subsections will be used to identify the logical areas that will require change in stages 1-5. This assessment has been used to inform project planning, high-level estimating and test planning.</w:t>
      </w:r>
    </w:p>
    <w:p w14:paraId="729CDB8F" w14:textId="0AFC0184" w:rsidR="003F04A5" w:rsidRPr="002025F0" w:rsidRDefault="003F04A5" w:rsidP="002025F0">
      <w:pPr>
        <w:rPr>
          <w:lang w:eastAsia="en-US"/>
        </w:rPr>
      </w:pPr>
      <w:r>
        <w:t>The component overview presented here has been expanded to include notable operational and testing related components that contribute to the delivery solution, so that they can be reasoned about as part of the stage-by-stage analysis and planning described above</w:t>
      </w:r>
      <w:r w:rsidR="00883CF6">
        <w:t>, and to provide traceability to operational/infrastructure views of the architecture.</w:t>
      </w:r>
    </w:p>
    <w:p w14:paraId="3288CD83" w14:textId="77777777" w:rsidR="002025F0" w:rsidRDefault="002025F0" w:rsidP="002025F0">
      <w:pPr>
        <w:keepNext/>
      </w:pPr>
      <w:r w:rsidRPr="002025F0">
        <w:rPr>
          <w:noProof/>
          <w:lang w:eastAsia="en-US"/>
        </w:rPr>
        <w:drawing>
          <wp:inline distT="0" distB="0" distL="0" distR="0" wp14:anchorId="570D80F0" wp14:editId="700CBFEF">
            <wp:extent cx="5529872" cy="3628590"/>
            <wp:effectExtent l="12700" t="12700" r="762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529872" cy="3628590"/>
                    </a:xfrm>
                    <a:prstGeom prst="rect">
                      <a:avLst/>
                    </a:prstGeom>
                    <a:ln>
                      <a:solidFill>
                        <a:schemeClr val="tx1">
                          <a:lumMod val="50000"/>
                          <a:lumOff val="50000"/>
                        </a:schemeClr>
                      </a:solidFill>
                    </a:ln>
                  </pic:spPr>
                </pic:pic>
              </a:graphicData>
            </a:graphic>
          </wp:inline>
        </w:drawing>
      </w:r>
    </w:p>
    <w:p w14:paraId="599C3743" w14:textId="21148417" w:rsidR="002025F0" w:rsidRDefault="002025F0" w:rsidP="002025F0">
      <w:pPr>
        <w:pStyle w:val="Caption"/>
      </w:pPr>
      <w:r>
        <w:t xml:space="preserve">Figure </w:t>
      </w:r>
      <w:r w:rsidR="00000000">
        <w:fldChar w:fldCharType="begin"/>
      </w:r>
      <w:r w:rsidR="00000000">
        <w:instrText xml:space="preserve"> SEQ Figure \* ARABIC </w:instrText>
      </w:r>
      <w:r w:rsidR="00000000">
        <w:fldChar w:fldCharType="separate"/>
      </w:r>
      <w:r w:rsidR="0027565E">
        <w:rPr>
          <w:noProof/>
        </w:rPr>
        <w:t>3</w:t>
      </w:r>
      <w:r w:rsidR="00000000">
        <w:rPr>
          <w:noProof/>
        </w:rPr>
        <w:fldChar w:fldCharType="end"/>
      </w:r>
      <w:r>
        <w:t xml:space="preserve"> </w:t>
      </w:r>
      <w:r w:rsidR="004B39C6" w:rsidRPr="004B39C6">
        <w:t>–</w:t>
      </w:r>
      <w:r>
        <w:t xml:space="preserve"> Component Model Overview</w:t>
      </w:r>
    </w:p>
    <w:p w14:paraId="0B4B9C07" w14:textId="77777777" w:rsidR="00507171" w:rsidRDefault="00507171" w:rsidP="0077359C"/>
    <w:p w14:paraId="11698D4F" w14:textId="1678908D" w:rsidR="00507171" w:rsidRDefault="00507171" w:rsidP="00A900BA">
      <w:pPr>
        <w:pStyle w:val="Heading3"/>
      </w:pPr>
      <w:bookmarkStart w:id="18" w:name="_Toc124950202"/>
      <w:r>
        <w:t>Component Descriptions</w:t>
      </w:r>
      <w:bookmarkEnd w:id="18"/>
    </w:p>
    <w:tbl>
      <w:tblPr>
        <w:tblStyle w:val="GridTable1Light-Accent5"/>
        <w:tblW w:w="5000" w:type="pct"/>
        <w:tblLook w:val="04A0" w:firstRow="1" w:lastRow="0" w:firstColumn="1" w:lastColumn="0" w:noHBand="0" w:noVBand="1"/>
      </w:tblPr>
      <w:tblGrid>
        <w:gridCol w:w="1440"/>
        <w:gridCol w:w="2389"/>
        <w:gridCol w:w="5181"/>
      </w:tblGrid>
      <w:tr w:rsidR="003364C4" w:rsidRPr="009C1120" w14:paraId="12E78796" w14:textId="77777777" w:rsidTr="00C12C0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9" w:type="pct"/>
            <w:shd w:val="clear" w:color="auto" w:fill="DEEAF6" w:themeFill="accent1" w:themeFillTint="33"/>
          </w:tcPr>
          <w:p w14:paraId="0E40EE74" w14:textId="77777777" w:rsidR="003364C4" w:rsidRPr="009C1120" w:rsidRDefault="003364C4" w:rsidP="005858FF">
            <w:pPr>
              <w:spacing w:before="60" w:after="60"/>
            </w:pPr>
            <w:r w:rsidRPr="009C1120">
              <w:t>Subsystem</w:t>
            </w:r>
          </w:p>
        </w:tc>
        <w:tc>
          <w:tcPr>
            <w:tcW w:w="1326" w:type="pct"/>
            <w:shd w:val="clear" w:color="auto" w:fill="DEEAF6" w:themeFill="accent1" w:themeFillTint="33"/>
          </w:tcPr>
          <w:p w14:paraId="6C0892CF" w14:textId="77777777" w:rsidR="003364C4" w:rsidRPr="009C1120" w:rsidRDefault="003364C4" w:rsidP="005858FF">
            <w:pPr>
              <w:spacing w:before="60" w:after="60"/>
              <w:cnfStyle w:val="100000000000" w:firstRow="1" w:lastRow="0" w:firstColumn="0" w:lastColumn="0" w:oddVBand="0" w:evenVBand="0" w:oddHBand="0" w:evenHBand="0" w:firstRowFirstColumn="0" w:firstRowLastColumn="0" w:lastRowFirstColumn="0" w:lastRowLastColumn="0"/>
            </w:pPr>
            <w:r w:rsidRPr="009C1120">
              <w:t>Component</w:t>
            </w:r>
          </w:p>
        </w:tc>
        <w:tc>
          <w:tcPr>
            <w:tcW w:w="2875" w:type="pct"/>
            <w:shd w:val="clear" w:color="auto" w:fill="DEEAF6" w:themeFill="accent1" w:themeFillTint="33"/>
          </w:tcPr>
          <w:p w14:paraId="1FF4F1A8" w14:textId="26F6E8B7" w:rsidR="003364C4" w:rsidRPr="009C1120" w:rsidRDefault="003364C4" w:rsidP="005858FF">
            <w:pPr>
              <w:spacing w:before="60" w:after="60"/>
              <w:cnfStyle w:val="100000000000" w:firstRow="1" w:lastRow="0" w:firstColumn="0" w:lastColumn="0" w:oddVBand="0" w:evenVBand="0" w:oddHBand="0" w:evenHBand="0" w:firstRowFirstColumn="0" w:firstRowLastColumn="0" w:lastRowFirstColumn="0" w:lastRowLastColumn="0"/>
            </w:pPr>
            <w:r w:rsidRPr="009C1120">
              <w:t>Description / Main Responsibility</w:t>
            </w:r>
          </w:p>
        </w:tc>
      </w:tr>
      <w:tr w:rsidR="003364C4" w:rsidRPr="009C1120" w14:paraId="5382784E"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7BCAD7F9" w14:textId="5D54C65B" w:rsidR="003364C4" w:rsidRPr="009C1120" w:rsidRDefault="003364C4" w:rsidP="003364C4">
            <w:pPr>
              <w:spacing w:before="60" w:after="60"/>
            </w:pPr>
            <w:r w:rsidRPr="009C1120">
              <w:rPr>
                <w:b w:val="0"/>
                <w:bCs w:val="0"/>
              </w:rPr>
              <w:t>MSB</w:t>
            </w:r>
          </w:p>
        </w:tc>
        <w:tc>
          <w:tcPr>
            <w:tcW w:w="1326" w:type="pct"/>
            <w:vAlign w:val="center"/>
          </w:tcPr>
          <w:p w14:paraId="2FCC6178" w14:textId="634EE119" w:rsidR="003364C4" w:rsidRPr="009C1120" w:rsidRDefault="003364C4" w:rsidP="003364C4">
            <w:pPr>
              <w:spacing w:before="60" w:after="60"/>
              <w:cnfStyle w:val="000000000000" w:firstRow="0" w:lastRow="0" w:firstColumn="0" w:lastColumn="0" w:oddVBand="0" w:evenVBand="0" w:oddHBand="0" w:evenHBand="0" w:firstRowFirstColumn="0" w:firstRowLastColumn="0" w:lastRowFirstColumn="0" w:lastRowLastColumn="0"/>
            </w:pPr>
            <w:r w:rsidRPr="009C1120">
              <w:t>Matcher Interface</w:t>
            </w:r>
          </w:p>
        </w:tc>
        <w:tc>
          <w:tcPr>
            <w:tcW w:w="2875" w:type="pct"/>
            <w:vAlign w:val="center"/>
          </w:tcPr>
          <w:p w14:paraId="4EC415BB" w14:textId="036D7E12" w:rsidR="003364C4" w:rsidRPr="009C1120" w:rsidRDefault="003364C4" w:rsidP="003364C4">
            <w:pPr>
              <w:spacing w:before="60" w:after="60"/>
              <w:cnfStyle w:val="000000000000" w:firstRow="0" w:lastRow="0" w:firstColumn="0" w:lastColumn="0" w:oddVBand="0" w:evenVBand="0" w:oddHBand="0" w:evenHBand="0" w:firstRowFirstColumn="0" w:firstRowLastColumn="0" w:lastRowFirstColumn="0" w:lastRowLastColumn="0"/>
            </w:pPr>
            <w:r w:rsidRPr="009C1120">
              <w:t>Presentation of matcher interface for use by consuming systems in HOB Central</w:t>
            </w:r>
            <w:r w:rsidR="0029666D">
              <w:t>.</w:t>
            </w:r>
          </w:p>
        </w:tc>
      </w:tr>
      <w:tr w:rsidR="003364C4" w:rsidRPr="009C1120" w14:paraId="449FF6E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787768B7" w14:textId="45A6C0C9" w:rsidR="003364C4" w:rsidRPr="009C1120" w:rsidRDefault="003364C4" w:rsidP="003364C4">
            <w:pPr>
              <w:spacing w:before="60" w:after="60"/>
              <w:rPr>
                <w:b w:val="0"/>
                <w:bCs w:val="0"/>
              </w:rPr>
            </w:pPr>
          </w:p>
        </w:tc>
        <w:tc>
          <w:tcPr>
            <w:tcW w:w="1326" w:type="pct"/>
            <w:vAlign w:val="center"/>
          </w:tcPr>
          <w:p w14:paraId="17F929F9" w14:textId="627EF129" w:rsidR="003364C4" w:rsidRPr="009C1120" w:rsidRDefault="003364C4" w:rsidP="003364C4">
            <w:pPr>
              <w:spacing w:before="60" w:after="60"/>
              <w:cnfStyle w:val="000000000000" w:firstRow="0" w:lastRow="0" w:firstColumn="0" w:lastColumn="0" w:oddVBand="0" w:evenVBand="0" w:oddHBand="0" w:evenHBand="0" w:firstRowFirstColumn="0" w:firstRowLastColumn="0" w:lastRowFirstColumn="0" w:lastRowLastColumn="0"/>
            </w:pPr>
            <w:r w:rsidRPr="009C1120">
              <w:t>Transaction Manager &amp; Workflow</w:t>
            </w:r>
          </w:p>
        </w:tc>
        <w:tc>
          <w:tcPr>
            <w:tcW w:w="2875" w:type="pct"/>
            <w:vAlign w:val="center"/>
          </w:tcPr>
          <w:p w14:paraId="7177BA21" w14:textId="4FEE697A" w:rsidR="00340A22"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Overarching w</w:t>
            </w:r>
            <w:r w:rsidRPr="009C1120">
              <w:t xml:space="preserve">orkflow </w:t>
            </w:r>
            <w:r w:rsidR="003364C4" w:rsidRPr="009C1120">
              <w:t>and processing logic to handle biometric processing requests</w:t>
            </w:r>
            <w:r>
              <w:t xml:space="preserve">, </w:t>
            </w:r>
            <w:r w:rsidR="00340A22">
              <w:t xml:space="preserve">including orchestration of other components, and managing the separation of bulk transactions. </w:t>
            </w:r>
          </w:p>
          <w:p w14:paraId="4CCBE1BD" w14:textId="33F373AB" w:rsidR="003364C4" w:rsidRPr="009C1120" w:rsidRDefault="00340A22" w:rsidP="003364C4">
            <w:pPr>
              <w:spacing w:before="60" w:after="60"/>
              <w:cnfStyle w:val="000000000000" w:firstRow="0" w:lastRow="0" w:firstColumn="0" w:lastColumn="0" w:oddVBand="0" w:evenVBand="0" w:oddHBand="0" w:evenHBand="0" w:firstRowFirstColumn="0" w:firstRowLastColumn="0" w:lastRowFirstColumn="0" w:lastRowLastColumn="0"/>
            </w:pPr>
            <w:r>
              <w:t>This component also manages calls to HOB Central systems for asynchronous responses and to invoke the Retrieve Samples service.</w:t>
            </w:r>
          </w:p>
        </w:tc>
      </w:tr>
      <w:tr w:rsidR="003364C4" w:rsidRPr="009C1120" w14:paraId="77FF99E1"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4B1D6490" w14:textId="0FDB0152" w:rsidR="003364C4" w:rsidRPr="009C1120" w:rsidRDefault="003364C4" w:rsidP="003364C4">
            <w:pPr>
              <w:spacing w:before="60" w:after="60"/>
              <w:rPr>
                <w:b w:val="0"/>
                <w:bCs w:val="0"/>
              </w:rPr>
            </w:pPr>
            <w:r w:rsidRPr="009C1120">
              <w:rPr>
                <w:b w:val="0"/>
                <w:bCs w:val="0"/>
              </w:rPr>
              <w:t xml:space="preserve">MSB </w:t>
            </w:r>
            <w:r w:rsidRPr="009C1120">
              <w:rPr>
                <w:b w:val="0"/>
                <w:bCs w:val="0"/>
                <w:lang w:eastAsia="en-US"/>
              </w:rPr>
              <w:t>–</w:t>
            </w:r>
            <w:r w:rsidRPr="009C1120">
              <w:rPr>
                <w:b w:val="0"/>
                <w:bCs w:val="0"/>
              </w:rPr>
              <w:t xml:space="preserve"> </w:t>
            </w:r>
            <w:r w:rsidR="00C12C00">
              <w:rPr>
                <w:b w:val="0"/>
                <w:bCs w:val="0"/>
              </w:rPr>
              <w:t>Services</w:t>
            </w:r>
          </w:p>
        </w:tc>
        <w:tc>
          <w:tcPr>
            <w:tcW w:w="1326" w:type="pct"/>
            <w:vAlign w:val="center"/>
          </w:tcPr>
          <w:p w14:paraId="41A7D722" w14:textId="2C8ADD0D" w:rsidR="003364C4" w:rsidRPr="00CE1702"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Transaction Manager</w:t>
            </w:r>
          </w:p>
        </w:tc>
        <w:tc>
          <w:tcPr>
            <w:tcW w:w="2875" w:type="pct"/>
            <w:vAlign w:val="center"/>
          </w:tcPr>
          <w:p w14:paraId="5EF4FFA1" w14:textId="0EF86088" w:rsidR="003364C4" w:rsidRPr="00CE1702"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Manage transactions to the MES</w:t>
            </w:r>
            <w:r w:rsidR="00D336DF">
              <w:t xml:space="preserve"> </w:t>
            </w:r>
            <w:r w:rsidR="009807FF">
              <w:t xml:space="preserve">and to HOB Central, </w:t>
            </w:r>
            <w:r w:rsidR="00D336DF">
              <w:t>based on the type of transaction (TOT)</w:t>
            </w:r>
            <w:r>
              <w:t>, including handling asynchronous requests, message queueing and message prioritisation</w:t>
            </w:r>
            <w:r w:rsidR="00D336DF">
              <w:t xml:space="preserve"> based on the defined priority in the message and TOT</w:t>
            </w:r>
            <w:r>
              <w:t>.</w:t>
            </w:r>
          </w:p>
        </w:tc>
      </w:tr>
      <w:tr w:rsidR="00B904E5" w:rsidRPr="009C1120" w14:paraId="17DDDE02"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96F78DF" w14:textId="77777777" w:rsidR="00B904E5" w:rsidRPr="009C1120" w:rsidRDefault="00B904E5" w:rsidP="003364C4">
            <w:pPr>
              <w:spacing w:before="60" w:after="60"/>
              <w:rPr>
                <w:b w:val="0"/>
                <w:bCs w:val="0"/>
              </w:rPr>
            </w:pPr>
          </w:p>
        </w:tc>
        <w:tc>
          <w:tcPr>
            <w:tcW w:w="1326" w:type="pct"/>
            <w:vAlign w:val="center"/>
          </w:tcPr>
          <w:p w14:paraId="647CBA9B" w14:textId="0D1D8454" w:rsidR="00B904E5" w:rsidRPr="00AB059C"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Subject Manager</w:t>
            </w:r>
          </w:p>
        </w:tc>
        <w:tc>
          <w:tcPr>
            <w:tcW w:w="2875" w:type="pct"/>
            <w:vAlign w:val="center"/>
          </w:tcPr>
          <w:p w14:paraId="200FC3F9" w14:textId="548E526E" w:rsidR="00B904E5" w:rsidRPr="00AB059C"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 xml:space="preserve">Manage </w:t>
            </w:r>
            <w:r w:rsidR="00A923A6">
              <w:t>the storage of data about the subject: biographic (</w:t>
            </w:r>
            <w:proofErr w:type="gramStart"/>
            <w:r w:rsidR="00A923A6">
              <w:t>e.g.</w:t>
            </w:r>
            <w:proofErr w:type="gramEnd"/>
            <w:r w:rsidR="00A923A6">
              <w:t xml:space="preserve"> gender, year of birth), and biometric templates</w:t>
            </w:r>
            <w:r w:rsidR="00813463">
              <w:t>.</w:t>
            </w:r>
            <w:r w:rsidR="00A923A6">
              <w:t xml:space="preserve"> Data items have a unique identifier and no personally identifiable information.</w:t>
            </w:r>
          </w:p>
        </w:tc>
      </w:tr>
      <w:tr w:rsidR="00B904E5" w:rsidRPr="009C1120" w14:paraId="3AAAF6B5"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3F758382" w14:textId="77777777" w:rsidR="00B904E5" w:rsidRPr="009C1120" w:rsidRDefault="00B904E5" w:rsidP="003364C4">
            <w:pPr>
              <w:spacing w:before="60" w:after="60"/>
              <w:rPr>
                <w:b w:val="0"/>
                <w:bCs w:val="0"/>
              </w:rPr>
            </w:pPr>
          </w:p>
        </w:tc>
        <w:tc>
          <w:tcPr>
            <w:tcW w:w="1326" w:type="pct"/>
            <w:vAlign w:val="center"/>
          </w:tcPr>
          <w:p w14:paraId="1A42EDCB" w14:textId="4709A7BA" w:rsidR="00B904E5" w:rsidRPr="00AB059C"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Workflow Manager</w:t>
            </w:r>
          </w:p>
        </w:tc>
        <w:tc>
          <w:tcPr>
            <w:tcW w:w="2875" w:type="pct"/>
            <w:vAlign w:val="center"/>
          </w:tcPr>
          <w:p w14:paraId="14A936E0" w14:textId="7C676576" w:rsidR="00B904E5" w:rsidRPr="00AB059C"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Manage transaction state</w:t>
            </w:r>
            <w:r w:rsidR="001051B0">
              <w:t>, tracking the progress of each request through the workflow steps</w:t>
            </w:r>
            <w:r w:rsidR="00BC1799">
              <w:t>.</w:t>
            </w:r>
          </w:p>
        </w:tc>
      </w:tr>
      <w:tr w:rsidR="00B904E5" w:rsidRPr="009C1120" w14:paraId="678C0106"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6DEEB037" w14:textId="77777777" w:rsidR="00B904E5" w:rsidRPr="009C1120" w:rsidRDefault="00B904E5" w:rsidP="003364C4">
            <w:pPr>
              <w:spacing w:before="60" w:after="60"/>
              <w:rPr>
                <w:b w:val="0"/>
                <w:bCs w:val="0"/>
              </w:rPr>
            </w:pPr>
          </w:p>
        </w:tc>
        <w:tc>
          <w:tcPr>
            <w:tcW w:w="1326" w:type="pct"/>
            <w:vAlign w:val="center"/>
          </w:tcPr>
          <w:p w14:paraId="78EB1EE5" w14:textId="0960851F" w:rsidR="00B904E5" w:rsidRPr="00AB059C"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Friction Ridge Analyser</w:t>
            </w:r>
          </w:p>
        </w:tc>
        <w:tc>
          <w:tcPr>
            <w:tcW w:w="2875" w:type="pct"/>
            <w:vAlign w:val="center"/>
          </w:tcPr>
          <w:p w14:paraId="6F0D2D33" w14:textId="3E682896" w:rsidR="00B904E5" w:rsidRPr="00AB059C"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Perform biometric image processing</w:t>
            </w:r>
            <w:r w:rsidR="001051B0">
              <w:t>, specifically to calculate NFIQ / NFIQ2 quality scores, to segment single fingerprints, and to integrate with the MES to perform encoding and quality analysis</w:t>
            </w:r>
            <w:r w:rsidR="0029666D">
              <w:t>.</w:t>
            </w:r>
          </w:p>
        </w:tc>
      </w:tr>
      <w:tr w:rsidR="00B904E5" w:rsidRPr="009C1120" w14:paraId="2A76C3F4"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7F9EF52" w14:textId="77777777" w:rsidR="00B904E5" w:rsidRPr="009C1120" w:rsidRDefault="00B904E5" w:rsidP="003364C4">
            <w:pPr>
              <w:spacing w:before="60" w:after="60"/>
              <w:rPr>
                <w:b w:val="0"/>
                <w:bCs w:val="0"/>
              </w:rPr>
            </w:pPr>
          </w:p>
        </w:tc>
        <w:tc>
          <w:tcPr>
            <w:tcW w:w="1326" w:type="pct"/>
            <w:vAlign w:val="center"/>
          </w:tcPr>
          <w:p w14:paraId="6A5ECC5E" w14:textId="3A58639A" w:rsidR="00B904E5" w:rsidRPr="00AB059C"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Format Manager</w:t>
            </w:r>
          </w:p>
        </w:tc>
        <w:tc>
          <w:tcPr>
            <w:tcW w:w="2875" w:type="pct"/>
            <w:vAlign w:val="center"/>
          </w:tcPr>
          <w:p w14:paraId="51D31919" w14:textId="141B23F3" w:rsidR="00B904E5" w:rsidRPr="00AB059C" w:rsidRDefault="00566950" w:rsidP="003364C4">
            <w:pPr>
              <w:spacing w:before="60" w:after="60"/>
              <w:cnfStyle w:val="000000000000" w:firstRow="0" w:lastRow="0" w:firstColumn="0" w:lastColumn="0" w:oddVBand="0" w:evenVBand="0" w:oddHBand="0" w:evenHBand="0" w:firstRowFirstColumn="0" w:firstRowLastColumn="0" w:lastRowFirstColumn="0" w:lastRowLastColumn="0"/>
            </w:pPr>
            <w:r>
              <w:t xml:space="preserve">Perform validation of </w:t>
            </w:r>
            <w:r w:rsidR="00813463">
              <w:t xml:space="preserve">incoming </w:t>
            </w:r>
            <w:r>
              <w:t xml:space="preserve">messages against the </w:t>
            </w:r>
            <w:r w:rsidR="00813463">
              <w:t xml:space="preserve">XSD message </w:t>
            </w:r>
            <w:r>
              <w:t>schema</w:t>
            </w:r>
            <w:r w:rsidR="00813463">
              <w:t>, and against the TOT schema to confirm that all required fields are populated and that the message is structurally correct.</w:t>
            </w:r>
          </w:p>
        </w:tc>
      </w:tr>
      <w:tr w:rsidR="00B904E5" w:rsidRPr="009C1120" w14:paraId="66C07C92"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706B719D" w14:textId="77777777" w:rsidR="00B904E5" w:rsidRPr="009C1120" w:rsidRDefault="00B904E5" w:rsidP="003364C4">
            <w:pPr>
              <w:spacing w:before="60" w:after="60"/>
              <w:rPr>
                <w:b w:val="0"/>
                <w:bCs w:val="0"/>
              </w:rPr>
            </w:pPr>
          </w:p>
        </w:tc>
        <w:tc>
          <w:tcPr>
            <w:tcW w:w="1326" w:type="pct"/>
            <w:vAlign w:val="center"/>
          </w:tcPr>
          <w:p w14:paraId="64F28CBE" w14:textId="4D8AA502" w:rsidR="00B904E5" w:rsidRPr="00AB059C" w:rsidRDefault="00CE1702" w:rsidP="003364C4">
            <w:pPr>
              <w:spacing w:before="60" w:after="60"/>
              <w:cnfStyle w:val="000000000000" w:firstRow="0" w:lastRow="0" w:firstColumn="0" w:lastColumn="0" w:oddVBand="0" w:evenVBand="0" w:oddHBand="0" w:evenHBand="0" w:firstRowFirstColumn="0" w:firstRowLastColumn="0" w:lastRowFirstColumn="0" w:lastRowLastColumn="0"/>
            </w:pPr>
            <w:r>
              <w:t>HOB Application Integration Module</w:t>
            </w:r>
          </w:p>
        </w:tc>
        <w:tc>
          <w:tcPr>
            <w:tcW w:w="2875" w:type="pct"/>
            <w:vAlign w:val="center"/>
          </w:tcPr>
          <w:p w14:paraId="3E6374CF" w14:textId="77777777" w:rsidR="00340A22" w:rsidRDefault="00340A22" w:rsidP="003364C4">
            <w:pPr>
              <w:spacing w:before="60" w:after="60"/>
              <w:cnfStyle w:val="000000000000" w:firstRow="0" w:lastRow="0" w:firstColumn="0" w:lastColumn="0" w:oddVBand="0" w:evenVBand="0" w:oddHBand="0" w:evenHBand="0" w:firstRowFirstColumn="0" w:firstRowLastColumn="0" w:lastRowFirstColumn="0" w:lastRowLastColumn="0"/>
            </w:pPr>
            <w:r>
              <w:t xml:space="preserve">This BMPS specific module handles lookup and routing to the correct matcher deployment instance (MDI), mapping NIST fields to internal metadata structures and implements logic for reconciliation which is specific to this solution. </w:t>
            </w:r>
          </w:p>
          <w:p w14:paraId="480E46D7" w14:textId="799FE58B" w:rsidR="00B904E5" w:rsidRPr="00AB059C" w:rsidRDefault="00340A22" w:rsidP="003364C4">
            <w:pPr>
              <w:spacing w:before="60" w:after="60"/>
              <w:cnfStyle w:val="000000000000" w:firstRow="0" w:lastRow="0" w:firstColumn="0" w:lastColumn="0" w:oddVBand="0" w:evenVBand="0" w:oddHBand="0" w:evenHBand="0" w:firstRowFirstColumn="0" w:firstRowLastColumn="0" w:lastRowFirstColumn="0" w:lastRowLastColumn="0"/>
            </w:pPr>
            <w:r>
              <w:t>The reconciliation logic queries the MSB and MES data to report the BMPS consistency to central which will then make API calls to correct.</w:t>
            </w:r>
          </w:p>
        </w:tc>
      </w:tr>
      <w:tr w:rsidR="001051B0" w:rsidRPr="009C1120" w14:paraId="1E44FDED"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44BE5E2D" w14:textId="77777777" w:rsidR="001051B0" w:rsidRPr="009C1120" w:rsidRDefault="001051B0" w:rsidP="003364C4">
            <w:pPr>
              <w:spacing w:before="60" w:after="60"/>
              <w:rPr>
                <w:b w:val="0"/>
                <w:bCs w:val="0"/>
              </w:rPr>
            </w:pPr>
          </w:p>
        </w:tc>
        <w:tc>
          <w:tcPr>
            <w:tcW w:w="1326" w:type="pct"/>
            <w:vAlign w:val="center"/>
          </w:tcPr>
          <w:p w14:paraId="562FC41B" w14:textId="0AEEF0AF" w:rsidR="001051B0" w:rsidRDefault="001051B0" w:rsidP="003364C4">
            <w:pPr>
              <w:spacing w:before="60" w:after="60"/>
              <w:cnfStyle w:val="000000000000" w:firstRow="0" w:lastRow="0" w:firstColumn="0" w:lastColumn="0" w:oddVBand="0" w:evenVBand="0" w:oddHBand="0" w:evenHBand="0" w:firstRowFirstColumn="0" w:firstRowLastColumn="0" w:lastRowFirstColumn="0" w:lastRowLastColumn="0"/>
            </w:pPr>
            <w:r>
              <w:t>Biometric Identification Module (BIM)</w:t>
            </w:r>
          </w:p>
        </w:tc>
        <w:tc>
          <w:tcPr>
            <w:tcW w:w="2875" w:type="pct"/>
            <w:vAlign w:val="center"/>
          </w:tcPr>
          <w:p w14:paraId="01831EE6" w14:textId="7E445297" w:rsidR="001051B0" w:rsidRDefault="00FC7771" w:rsidP="003364C4">
            <w:pPr>
              <w:spacing w:before="60" w:after="60"/>
              <w:cnfStyle w:val="000000000000" w:firstRow="0" w:lastRow="0" w:firstColumn="0" w:lastColumn="0" w:oddVBand="0" w:evenVBand="0" w:oddHBand="0" w:evenHBand="0" w:firstRowFirstColumn="0" w:firstRowLastColumn="0" w:lastRowFirstColumn="0" w:lastRowLastColumn="0"/>
            </w:pPr>
            <w:r>
              <w:t xml:space="preserve">Provides a matcher agnostic interface for the MSB components to </w:t>
            </w:r>
            <w:proofErr w:type="gramStart"/>
            <w:r>
              <w:t>use, and</w:t>
            </w:r>
            <w:proofErr w:type="gramEnd"/>
            <w:r>
              <w:t xml:space="preserve"> manages requests to the relevant MES adaptors.</w:t>
            </w:r>
          </w:p>
        </w:tc>
      </w:tr>
      <w:tr w:rsidR="00C12C00" w:rsidRPr="009C1120" w14:paraId="01E49B92"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28E53159" w14:textId="65703B5B" w:rsidR="00C12C00" w:rsidRPr="00C12C00" w:rsidRDefault="00C12C00" w:rsidP="00C12C00">
            <w:pPr>
              <w:spacing w:before="60" w:after="60"/>
              <w:rPr>
                <w:b w:val="0"/>
                <w:lang w:eastAsia="en-US"/>
              </w:rPr>
            </w:pPr>
            <w:r>
              <w:rPr>
                <w:b w:val="0"/>
                <w:lang w:eastAsia="en-US"/>
              </w:rPr>
              <w:t>MSB Core Services</w:t>
            </w:r>
          </w:p>
        </w:tc>
        <w:tc>
          <w:tcPr>
            <w:tcW w:w="1326" w:type="pct"/>
            <w:vAlign w:val="center"/>
          </w:tcPr>
          <w:p w14:paraId="7BA2ECA5" w14:textId="4C71C468"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Log Manager</w:t>
            </w:r>
          </w:p>
        </w:tc>
        <w:tc>
          <w:tcPr>
            <w:tcW w:w="2875" w:type="pct"/>
            <w:vAlign w:val="center"/>
          </w:tcPr>
          <w:p w14:paraId="345D7F2C" w14:textId="43889E27"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 xml:space="preserve">Manage business and audit logs, SLA/KPI logs and transaction performance logs, including recording key events and timings in the transaction lifecycle. Data managed by this component is fed to other components including the Audit Data component, </w:t>
            </w:r>
            <w:r w:rsidRPr="009C1120">
              <w:rPr>
                <w:lang w:eastAsia="en-US"/>
              </w:rPr>
              <w:t>Systems Monitoring Services</w:t>
            </w:r>
            <w:r>
              <w:rPr>
                <w:lang w:eastAsia="en-US"/>
              </w:rPr>
              <w:t>, and Performance &amp; Capacity Monitoring.</w:t>
            </w:r>
          </w:p>
        </w:tc>
      </w:tr>
      <w:tr w:rsidR="00C12C00" w:rsidRPr="009C1120" w14:paraId="74E7747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054AC936" w14:textId="77777777" w:rsidR="00C12C00" w:rsidRPr="00C12C00" w:rsidRDefault="00C12C00" w:rsidP="00C12C00">
            <w:pPr>
              <w:spacing w:before="60" w:after="60"/>
              <w:rPr>
                <w:b w:val="0"/>
                <w:lang w:eastAsia="en-US"/>
              </w:rPr>
            </w:pPr>
          </w:p>
        </w:tc>
        <w:tc>
          <w:tcPr>
            <w:tcW w:w="1326" w:type="pct"/>
            <w:vAlign w:val="center"/>
          </w:tcPr>
          <w:p w14:paraId="2115DD48" w14:textId="6B281CE0"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Logical Access</w:t>
            </w:r>
          </w:p>
        </w:tc>
        <w:tc>
          <w:tcPr>
            <w:tcW w:w="2875" w:type="pct"/>
            <w:vAlign w:val="center"/>
          </w:tcPr>
          <w:p w14:paraId="5ED6E3A1" w14:textId="7CE8ADFD"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Manage access control.</w:t>
            </w:r>
          </w:p>
        </w:tc>
      </w:tr>
      <w:tr w:rsidR="00C12C00" w:rsidRPr="009C1120" w14:paraId="001AB57D"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D5ABBCA" w14:textId="77777777" w:rsidR="00C12C00" w:rsidRPr="00C12C00" w:rsidRDefault="00C12C00" w:rsidP="00C12C00">
            <w:pPr>
              <w:spacing w:before="60" w:after="60"/>
              <w:rPr>
                <w:b w:val="0"/>
                <w:lang w:eastAsia="en-US"/>
              </w:rPr>
            </w:pPr>
          </w:p>
        </w:tc>
        <w:tc>
          <w:tcPr>
            <w:tcW w:w="1326" w:type="pct"/>
            <w:vAlign w:val="center"/>
          </w:tcPr>
          <w:p w14:paraId="3CE2E742" w14:textId="0567C36B"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System Status Service</w:t>
            </w:r>
          </w:p>
        </w:tc>
        <w:tc>
          <w:tcPr>
            <w:tcW w:w="2875" w:type="pct"/>
            <w:vAlign w:val="center"/>
          </w:tcPr>
          <w:p w14:paraId="67CEB5A0" w14:textId="78C080C3"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Health-check service used by the load-balancer to identify unhealthy servers to be removed from processing requests. This invokes other components with a dummy transaction to test the overall system health.</w:t>
            </w:r>
          </w:p>
        </w:tc>
      </w:tr>
      <w:tr w:rsidR="00C12C00" w:rsidRPr="009C1120" w14:paraId="58DA7CC7"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77860389" w14:textId="77777777" w:rsidR="00C12C00" w:rsidRPr="00C12C00" w:rsidRDefault="00C12C00" w:rsidP="00C12C00">
            <w:pPr>
              <w:spacing w:before="60" w:after="60"/>
              <w:rPr>
                <w:b w:val="0"/>
                <w:lang w:eastAsia="en-US"/>
              </w:rPr>
            </w:pPr>
          </w:p>
        </w:tc>
        <w:tc>
          <w:tcPr>
            <w:tcW w:w="1326" w:type="pct"/>
            <w:vAlign w:val="center"/>
          </w:tcPr>
          <w:p w14:paraId="6B4299F3" w14:textId="0C18AF15"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Job Scheduler</w:t>
            </w:r>
          </w:p>
        </w:tc>
        <w:tc>
          <w:tcPr>
            <w:tcW w:w="2875" w:type="pct"/>
            <w:vAlign w:val="center"/>
          </w:tcPr>
          <w:p w14:paraId="7518F0CA" w14:textId="2A015E05"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t>Manage scheduling of tasks / jobs</w:t>
            </w:r>
          </w:p>
        </w:tc>
      </w:tr>
      <w:tr w:rsidR="00C12C00" w:rsidRPr="009C1120" w14:paraId="0FF45C78"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49C25A04" w14:textId="50001EC8" w:rsidR="00C12C00" w:rsidRPr="00AB059C" w:rsidRDefault="00C12C00" w:rsidP="00C12C00">
            <w:pPr>
              <w:spacing w:before="60" w:after="60"/>
              <w:rPr>
                <w:b w:val="0"/>
                <w:bCs w:val="0"/>
                <w:lang w:eastAsia="en-US"/>
              </w:rPr>
            </w:pPr>
            <w:r w:rsidRPr="00AB059C">
              <w:rPr>
                <w:b w:val="0"/>
                <w:bCs w:val="0"/>
                <w:lang w:eastAsia="en-US"/>
              </w:rPr>
              <w:t>MSB - Aux</w:t>
            </w:r>
          </w:p>
        </w:tc>
        <w:tc>
          <w:tcPr>
            <w:tcW w:w="1326" w:type="pct"/>
            <w:vAlign w:val="center"/>
          </w:tcPr>
          <w:p w14:paraId="40042BA9" w14:textId="2ECE2A95"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BAT Manager</w:t>
            </w:r>
          </w:p>
        </w:tc>
        <w:tc>
          <w:tcPr>
            <w:tcW w:w="2875" w:type="pct"/>
            <w:vAlign w:val="center"/>
          </w:tcPr>
          <w:p w14:paraId="7B0BD4EC" w14:textId="36447118"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Biometric accuracy test tooling, to configure and perform tests</w:t>
            </w:r>
            <w:r>
              <w:rPr>
                <w:lang w:eastAsia="en-US"/>
              </w:rPr>
              <w:t>/</w:t>
            </w:r>
          </w:p>
        </w:tc>
      </w:tr>
      <w:tr w:rsidR="00C12C00" w:rsidRPr="009C1120" w14:paraId="53B2D90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0D06CD50" w14:textId="77777777" w:rsidR="00C12C00" w:rsidRPr="009C1120" w:rsidRDefault="00C12C00" w:rsidP="00C12C00">
            <w:pPr>
              <w:spacing w:before="60" w:after="60"/>
              <w:rPr>
                <w:lang w:eastAsia="en-US"/>
              </w:rPr>
            </w:pPr>
          </w:p>
        </w:tc>
        <w:tc>
          <w:tcPr>
            <w:tcW w:w="1326" w:type="pct"/>
            <w:vAlign w:val="center"/>
          </w:tcPr>
          <w:p w14:paraId="58FF263D" w14:textId="7AB36CD3"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BAT Analysis Tool</w:t>
            </w:r>
          </w:p>
        </w:tc>
        <w:tc>
          <w:tcPr>
            <w:tcW w:w="2875" w:type="pct"/>
            <w:vAlign w:val="center"/>
          </w:tcPr>
          <w:p w14:paraId="4F6AEA7F" w14:textId="5062C2F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Tool to analyse and present the results of biometric accuracy tests</w:t>
            </w:r>
            <w:r>
              <w:rPr>
                <w:lang w:eastAsia="en-US"/>
              </w:rPr>
              <w:t>.</w:t>
            </w:r>
          </w:p>
        </w:tc>
      </w:tr>
      <w:tr w:rsidR="00C12C00" w:rsidRPr="009C1120" w14:paraId="53764DDB"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6CDB4629" w14:textId="77777777" w:rsidR="00C12C00" w:rsidRPr="009C1120" w:rsidRDefault="00C12C00" w:rsidP="00C12C00">
            <w:pPr>
              <w:spacing w:before="60" w:after="60"/>
              <w:rPr>
                <w:lang w:eastAsia="en-US"/>
              </w:rPr>
            </w:pPr>
          </w:p>
        </w:tc>
        <w:tc>
          <w:tcPr>
            <w:tcW w:w="1326" w:type="pct"/>
            <w:vAlign w:val="center"/>
          </w:tcPr>
          <w:p w14:paraId="331F73EE" w14:textId="77DDDE7B"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Data Import Export Tool</w:t>
            </w:r>
          </w:p>
        </w:tc>
        <w:tc>
          <w:tcPr>
            <w:tcW w:w="2875" w:type="pct"/>
            <w:vAlign w:val="center"/>
          </w:tcPr>
          <w:p w14:paraId="58AF2DA1" w14:textId="15AD1EB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Tool for bulk import/export of data into the MSP</w:t>
            </w:r>
            <w:r>
              <w:rPr>
                <w:lang w:eastAsia="en-US"/>
              </w:rPr>
              <w:t>.</w:t>
            </w:r>
          </w:p>
        </w:tc>
      </w:tr>
      <w:tr w:rsidR="006F0A0E" w:rsidRPr="009C1120" w14:paraId="30D2F2A0"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333E97D0" w14:textId="79E0DCBD" w:rsidR="006F0A0E" w:rsidRPr="009C1120" w:rsidRDefault="006F0A0E" w:rsidP="006F0A0E">
            <w:pPr>
              <w:spacing w:before="60" w:after="60"/>
              <w:rPr>
                <w:b w:val="0"/>
                <w:bCs w:val="0"/>
              </w:rPr>
            </w:pPr>
            <w:r w:rsidRPr="009C1120">
              <w:rPr>
                <w:b w:val="0"/>
                <w:bCs w:val="0"/>
                <w:lang w:eastAsia="en-US"/>
              </w:rPr>
              <w:t>MSB – Data</w:t>
            </w:r>
          </w:p>
        </w:tc>
        <w:tc>
          <w:tcPr>
            <w:tcW w:w="1326" w:type="pct"/>
            <w:vAlign w:val="center"/>
          </w:tcPr>
          <w:p w14:paraId="0352E49A" w14:textId="27D7F5CC"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Subject Data</w:t>
            </w:r>
          </w:p>
        </w:tc>
        <w:tc>
          <w:tcPr>
            <w:tcW w:w="2875" w:type="pct"/>
            <w:vAlign w:val="center"/>
          </w:tcPr>
          <w:p w14:paraId="1E1899DA" w14:textId="20D9C86C"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sidRPr="009C1120">
              <w:t>Data about a matcher subject (person) including biometric templates and biographic data</w:t>
            </w:r>
            <w:r>
              <w:t>.</w:t>
            </w:r>
          </w:p>
        </w:tc>
      </w:tr>
      <w:tr w:rsidR="006F0A0E" w:rsidRPr="009C1120" w14:paraId="22E342FB"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52369F2D" w14:textId="77777777" w:rsidR="006F0A0E" w:rsidRPr="009C1120" w:rsidRDefault="006F0A0E" w:rsidP="006F0A0E">
            <w:pPr>
              <w:spacing w:before="60" w:after="60"/>
              <w:rPr>
                <w:b w:val="0"/>
                <w:bCs w:val="0"/>
              </w:rPr>
            </w:pPr>
          </w:p>
        </w:tc>
        <w:tc>
          <w:tcPr>
            <w:tcW w:w="1326" w:type="pct"/>
            <w:vAlign w:val="center"/>
          </w:tcPr>
          <w:p w14:paraId="148550A0" w14:textId="415D8707" w:rsidR="006F0A0E" w:rsidRPr="009C1120" w:rsidDel="00BD0F4C" w:rsidRDefault="006F0A0E" w:rsidP="006F0A0E">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Transaction Data</w:t>
            </w:r>
          </w:p>
        </w:tc>
        <w:tc>
          <w:tcPr>
            <w:tcW w:w="2875" w:type="pct"/>
            <w:vAlign w:val="center"/>
          </w:tcPr>
          <w:p w14:paraId="5972C458" w14:textId="5D4EC17B" w:rsidR="006F0A0E" w:rsidRPr="009C1120" w:rsidDel="00BD0F4C" w:rsidRDefault="006F0A0E" w:rsidP="006F0A0E">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Data managed by the Workflow Manager component t</w:t>
            </w:r>
            <w:r>
              <w:t>rack the progress of each request through the workflow steps.</w:t>
            </w:r>
          </w:p>
        </w:tc>
      </w:tr>
      <w:tr w:rsidR="006F0A0E" w:rsidRPr="009C1120" w14:paraId="153FF83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00C732AE" w14:textId="1193EFCB" w:rsidR="006F0A0E" w:rsidRPr="009C1120" w:rsidRDefault="006F0A0E" w:rsidP="006F0A0E">
            <w:pPr>
              <w:spacing w:before="60" w:after="60"/>
              <w:rPr>
                <w:b w:val="0"/>
                <w:bCs w:val="0"/>
              </w:rPr>
            </w:pPr>
          </w:p>
        </w:tc>
        <w:tc>
          <w:tcPr>
            <w:tcW w:w="1326" w:type="pct"/>
            <w:vAlign w:val="center"/>
          </w:tcPr>
          <w:p w14:paraId="74EFEB84" w14:textId="202B8594"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Log</w:t>
            </w:r>
            <w:r w:rsidRPr="009C1120">
              <w:rPr>
                <w:lang w:eastAsia="en-US"/>
              </w:rPr>
              <w:t xml:space="preserve"> Data </w:t>
            </w:r>
          </w:p>
        </w:tc>
        <w:tc>
          <w:tcPr>
            <w:tcW w:w="2875" w:type="pct"/>
            <w:vAlign w:val="center"/>
          </w:tcPr>
          <w:p w14:paraId="332B0A89" w14:textId="5C8E6AD7"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Holding log entries</w:t>
            </w:r>
            <w:r w:rsidRPr="009C1120">
              <w:rPr>
                <w:lang w:eastAsia="en-US"/>
              </w:rPr>
              <w:t xml:space="preserve"> of system data for diagnostic and performance purposes, as well as feeding the Audit data component</w:t>
            </w:r>
            <w:r>
              <w:rPr>
                <w:lang w:eastAsia="en-US"/>
              </w:rPr>
              <w:t xml:space="preserve">, </w:t>
            </w:r>
            <w:r w:rsidRPr="009C1120">
              <w:rPr>
                <w:lang w:eastAsia="en-US"/>
              </w:rPr>
              <w:t>Systems Monitoring Services</w:t>
            </w:r>
            <w:r>
              <w:rPr>
                <w:lang w:eastAsia="en-US"/>
              </w:rPr>
              <w:t>, and Performance &amp; Capacity Monitoring.</w:t>
            </w:r>
          </w:p>
        </w:tc>
      </w:tr>
      <w:tr w:rsidR="006F0A0E" w:rsidRPr="009C1120" w14:paraId="51FF3CF7"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517975EC" w14:textId="7362FD02" w:rsidR="006F0A0E" w:rsidRPr="009C1120" w:rsidRDefault="006F0A0E" w:rsidP="006F0A0E">
            <w:pPr>
              <w:spacing w:before="60" w:after="60"/>
              <w:rPr>
                <w:b w:val="0"/>
                <w:bCs w:val="0"/>
              </w:rPr>
            </w:pPr>
          </w:p>
        </w:tc>
        <w:tc>
          <w:tcPr>
            <w:tcW w:w="1326" w:type="pct"/>
            <w:vAlign w:val="center"/>
          </w:tcPr>
          <w:p w14:paraId="3BADB8CC" w14:textId="44988D85"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 xml:space="preserve">MSB </w:t>
            </w:r>
            <w:r w:rsidRPr="009C1120">
              <w:rPr>
                <w:lang w:eastAsia="en-US"/>
              </w:rPr>
              <w:t>Audit Data</w:t>
            </w:r>
          </w:p>
        </w:tc>
        <w:tc>
          <w:tcPr>
            <w:tcW w:w="2875" w:type="pct"/>
            <w:vAlign w:val="center"/>
          </w:tcPr>
          <w:p w14:paraId="129750B0" w14:textId="18D7FBAA" w:rsidR="006F0A0E" w:rsidRPr="009C1120"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 xml:space="preserve">Audit data recording user activity and changes within the </w:t>
            </w:r>
            <w:r>
              <w:rPr>
                <w:lang w:eastAsia="en-US"/>
              </w:rPr>
              <w:t>MSB. This data is initially recorded in the MSB database and is transferred to this Audit data store for long-term storage (10-year retention).</w:t>
            </w:r>
          </w:p>
        </w:tc>
      </w:tr>
      <w:tr w:rsidR="00C12C00" w:rsidRPr="009C1120" w14:paraId="260E8247"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57E08D94" w14:textId="2FFE1869" w:rsidR="00C12C00" w:rsidRPr="009C1120" w:rsidRDefault="00C12C00" w:rsidP="00C12C00">
            <w:pPr>
              <w:spacing w:before="60" w:after="60"/>
              <w:rPr>
                <w:b w:val="0"/>
                <w:bCs w:val="0"/>
              </w:rPr>
            </w:pPr>
            <w:r w:rsidRPr="009C1120">
              <w:rPr>
                <w:b w:val="0"/>
                <w:bCs w:val="0"/>
                <w:lang w:eastAsia="en-US"/>
              </w:rPr>
              <w:t>MSB - Adaptors</w:t>
            </w:r>
          </w:p>
        </w:tc>
        <w:tc>
          <w:tcPr>
            <w:tcW w:w="1326" w:type="pct"/>
            <w:vAlign w:val="center"/>
          </w:tcPr>
          <w:p w14:paraId="5CA45E46" w14:textId="41FB40CC"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MES Adaptor Primary Fingerprint</w:t>
            </w:r>
          </w:p>
        </w:tc>
        <w:tc>
          <w:tcPr>
            <w:tcW w:w="2875" w:type="pct"/>
            <w:vAlign w:val="center"/>
          </w:tcPr>
          <w:p w14:paraId="28C198C5" w14:textId="5C2C548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Adaptor component to enable the MSB to communicate with the primary fingerprint MES</w:t>
            </w:r>
            <w:r>
              <w:rPr>
                <w:lang w:eastAsia="en-US"/>
              </w:rPr>
              <w:t>.</w:t>
            </w:r>
          </w:p>
        </w:tc>
      </w:tr>
      <w:tr w:rsidR="00C12C00" w:rsidRPr="009C1120" w14:paraId="7FC32E5E"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57FF62F5" w14:textId="749672C9" w:rsidR="00C12C00" w:rsidRPr="009C1120" w:rsidRDefault="00C12C00" w:rsidP="00C12C00">
            <w:pPr>
              <w:spacing w:before="60" w:after="60"/>
              <w:rPr>
                <w:b w:val="0"/>
                <w:bCs w:val="0"/>
              </w:rPr>
            </w:pPr>
          </w:p>
        </w:tc>
        <w:tc>
          <w:tcPr>
            <w:tcW w:w="1326" w:type="pct"/>
            <w:vAlign w:val="center"/>
          </w:tcPr>
          <w:p w14:paraId="7B842838" w14:textId="473F7DD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MES Adaptor Secondary Fingerprint</w:t>
            </w:r>
          </w:p>
        </w:tc>
        <w:tc>
          <w:tcPr>
            <w:tcW w:w="2875" w:type="pct"/>
            <w:vAlign w:val="center"/>
          </w:tcPr>
          <w:p w14:paraId="1807D6AB" w14:textId="39F7A8D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Adaptor component to enable the MSB to communicate with the secondary fingerprint MES</w:t>
            </w:r>
            <w:r>
              <w:rPr>
                <w:lang w:eastAsia="en-US"/>
              </w:rPr>
              <w:t>.</w:t>
            </w:r>
          </w:p>
        </w:tc>
      </w:tr>
      <w:tr w:rsidR="00C12C00" w:rsidRPr="009C1120" w14:paraId="0A0AAF3C"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FA260A8" w14:textId="4ABE84F3" w:rsidR="00C12C00" w:rsidRPr="009C1120" w:rsidRDefault="00C12C00" w:rsidP="00C12C00">
            <w:pPr>
              <w:spacing w:before="60" w:after="60"/>
              <w:rPr>
                <w:b w:val="0"/>
                <w:bCs w:val="0"/>
              </w:rPr>
            </w:pPr>
          </w:p>
        </w:tc>
        <w:tc>
          <w:tcPr>
            <w:tcW w:w="1326" w:type="pct"/>
            <w:vAlign w:val="center"/>
          </w:tcPr>
          <w:p w14:paraId="3362CCA5" w14:textId="02624AAD"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MES Adaptor Face</w:t>
            </w:r>
          </w:p>
        </w:tc>
        <w:tc>
          <w:tcPr>
            <w:tcW w:w="2875" w:type="pct"/>
            <w:vAlign w:val="center"/>
          </w:tcPr>
          <w:p w14:paraId="7051B7F2" w14:textId="18DB9ED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Adaptor component to enable the MSB to communicate with the face MES</w:t>
            </w:r>
            <w:r>
              <w:rPr>
                <w:lang w:eastAsia="en-US"/>
              </w:rPr>
              <w:t>.</w:t>
            </w:r>
          </w:p>
        </w:tc>
      </w:tr>
      <w:tr w:rsidR="00C12C00" w:rsidRPr="009C1120" w14:paraId="798F3057"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36630F67" w14:textId="122E72B1" w:rsidR="00C12C00" w:rsidRPr="009C1120" w:rsidRDefault="00C12C00" w:rsidP="00C12C00">
            <w:pPr>
              <w:spacing w:before="60" w:after="60"/>
              <w:rPr>
                <w:b w:val="0"/>
                <w:bCs w:val="0"/>
              </w:rPr>
            </w:pPr>
            <w:r w:rsidRPr="009C1120">
              <w:rPr>
                <w:b w:val="0"/>
                <w:bCs w:val="0"/>
                <w:lang w:eastAsia="en-US"/>
              </w:rPr>
              <w:t>M</w:t>
            </w:r>
            <w:r>
              <w:rPr>
                <w:b w:val="0"/>
                <w:bCs w:val="0"/>
                <w:lang w:eastAsia="en-US"/>
              </w:rPr>
              <w:t>ES</w:t>
            </w:r>
          </w:p>
        </w:tc>
        <w:tc>
          <w:tcPr>
            <w:tcW w:w="1326" w:type="pct"/>
            <w:vAlign w:val="center"/>
          </w:tcPr>
          <w:p w14:paraId="1152AD6D" w14:textId="67D88C0D"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Primary Fingerprint MES</w:t>
            </w:r>
          </w:p>
        </w:tc>
        <w:tc>
          <w:tcPr>
            <w:tcW w:w="2875" w:type="pct"/>
            <w:vAlign w:val="center"/>
          </w:tcPr>
          <w:p w14:paraId="2BD3DB42" w14:textId="3B50ADFC"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Primary matching engine for fingerprints</w:t>
            </w:r>
            <w:r>
              <w:rPr>
                <w:lang w:eastAsia="en-US"/>
              </w:rPr>
              <w:t>.</w:t>
            </w:r>
          </w:p>
        </w:tc>
      </w:tr>
      <w:tr w:rsidR="00C12C00" w:rsidRPr="009C1120" w14:paraId="434F5133"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6E29A908" w14:textId="64601338" w:rsidR="00C12C00" w:rsidRPr="009C1120" w:rsidRDefault="00C12C00" w:rsidP="00C12C00">
            <w:pPr>
              <w:spacing w:before="60" w:after="60"/>
              <w:rPr>
                <w:b w:val="0"/>
                <w:bCs w:val="0"/>
              </w:rPr>
            </w:pPr>
          </w:p>
        </w:tc>
        <w:tc>
          <w:tcPr>
            <w:tcW w:w="1326" w:type="pct"/>
            <w:vAlign w:val="center"/>
          </w:tcPr>
          <w:p w14:paraId="4F469928" w14:textId="2668EA4B"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Secondary Fingerprint MES</w:t>
            </w:r>
          </w:p>
        </w:tc>
        <w:tc>
          <w:tcPr>
            <w:tcW w:w="2875" w:type="pct"/>
            <w:vAlign w:val="center"/>
          </w:tcPr>
          <w:p w14:paraId="626E7A1B" w14:textId="69D6CD7C"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Matching engine (orthogonal) for fingerprints used for re-ranking</w:t>
            </w:r>
            <w:r>
              <w:rPr>
                <w:lang w:eastAsia="en-US"/>
              </w:rPr>
              <w:t>.</w:t>
            </w:r>
          </w:p>
        </w:tc>
      </w:tr>
      <w:tr w:rsidR="00C12C00" w:rsidRPr="009C1120" w14:paraId="51C4663C"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1A1ECD9" w14:textId="54CE3045" w:rsidR="00C12C00" w:rsidRPr="009C1120" w:rsidRDefault="00C12C00" w:rsidP="00C12C00">
            <w:pPr>
              <w:spacing w:before="60" w:after="60"/>
              <w:rPr>
                <w:b w:val="0"/>
                <w:bCs w:val="0"/>
                <w:lang w:eastAsia="en-US"/>
              </w:rPr>
            </w:pPr>
          </w:p>
        </w:tc>
        <w:tc>
          <w:tcPr>
            <w:tcW w:w="1326" w:type="pct"/>
            <w:vAlign w:val="center"/>
          </w:tcPr>
          <w:p w14:paraId="0C07FDAD" w14:textId="7C07B551"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Primary Face MES</w:t>
            </w:r>
          </w:p>
        </w:tc>
        <w:tc>
          <w:tcPr>
            <w:tcW w:w="2875" w:type="pct"/>
            <w:vAlign w:val="center"/>
          </w:tcPr>
          <w:p w14:paraId="299B9C35" w14:textId="59BE1E4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Matching engine for face</w:t>
            </w:r>
            <w:r>
              <w:rPr>
                <w:lang w:eastAsia="en-US"/>
              </w:rPr>
              <w:t>.</w:t>
            </w:r>
          </w:p>
        </w:tc>
      </w:tr>
      <w:tr w:rsidR="00C12C00" w:rsidRPr="009C1120" w14:paraId="48777174"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E53AEE2" w14:textId="051EBA9C" w:rsidR="00C12C00" w:rsidRPr="009C1120" w:rsidRDefault="00C12C00" w:rsidP="00C12C00">
            <w:pPr>
              <w:spacing w:before="60" w:after="60"/>
              <w:rPr>
                <w:b w:val="0"/>
                <w:bCs w:val="0"/>
                <w:lang w:eastAsia="en-US"/>
              </w:rPr>
            </w:pPr>
          </w:p>
        </w:tc>
        <w:tc>
          <w:tcPr>
            <w:tcW w:w="1326" w:type="pct"/>
            <w:vAlign w:val="center"/>
          </w:tcPr>
          <w:p w14:paraId="0B68C961" w14:textId="54BFFB62"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Fingerprint Biometric Data</w:t>
            </w:r>
          </w:p>
        </w:tc>
        <w:tc>
          <w:tcPr>
            <w:tcW w:w="2875" w:type="pct"/>
            <w:vAlign w:val="center"/>
          </w:tcPr>
          <w:p w14:paraId="4E024755" w14:textId="4D7EC783"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Storage of the biometric template generated from the minutiae identified from a fingerprint image.</w:t>
            </w:r>
          </w:p>
        </w:tc>
      </w:tr>
      <w:tr w:rsidR="00C12C00" w:rsidRPr="009C1120" w14:paraId="1CBB0A9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09BED35B" w14:textId="06E9A999" w:rsidR="00C12C00" w:rsidRPr="009C1120" w:rsidRDefault="00C12C00" w:rsidP="00C12C00">
            <w:pPr>
              <w:spacing w:before="60" w:after="60"/>
              <w:rPr>
                <w:b w:val="0"/>
                <w:bCs w:val="0"/>
                <w:lang w:eastAsia="en-US"/>
              </w:rPr>
            </w:pPr>
          </w:p>
        </w:tc>
        <w:tc>
          <w:tcPr>
            <w:tcW w:w="1326" w:type="pct"/>
            <w:vAlign w:val="center"/>
          </w:tcPr>
          <w:p w14:paraId="78BEFAAF" w14:textId="5E03728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Face Biometric Data</w:t>
            </w:r>
          </w:p>
        </w:tc>
        <w:tc>
          <w:tcPr>
            <w:tcW w:w="2875" w:type="pct"/>
            <w:vAlign w:val="center"/>
          </w:tcPr>
          <w:p w14:paraId="51A4075B" w14:textId="3BE039F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Storage of the biometric template generated from the features within a face image.</w:t>
            </w:r>
          </w:p>
        </w:tc>
      </w:tr>
      <w:tr w:rsidR="00C12C00" w:rsidRPr="009C1120" w14:paraId="51B7900D"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518AFD33" w14:textId="54A5A602" w:rsidR="00C12C00" w:rsidRPr="00AB059C" w:rsidRDefault="00C12C00" w:rsidP="00C12C00">
            <w:pPr>
              <w:spacing w:before="60" w:after="60"/>
              <w:rPr>
                <w:b w:val="0"/>
                <w:bCs w:val="0"/>
                <w:lang w:eastAsia="en-US"/>
              </w:rPr>
            </w:pPr>
            <w:r w:rsidRPr="00AB059C">
              <w:rPr>
                <w:b w:val="0"/>
                <w:bCs w:val="0"/>
                <w:lang w:eastAsia="en-US"/>
              </w:rPr>
              <w:t>MES Audit</w:t>
            </w:r>
          </w:p>
        </w:tc>
        <w:tc>
          <w:tcPr>
            <w:tcW w:w="1326" w:type="pct"/>
            <w:vAlign w:val="center"/>
          </w:tcPr>
          <w:p w14:paraId="5C20645E" w14:textId="63EA6228"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Search</w:t>
            </w:r>
          </w:p>
        </w:tc>
        <w:tc>
          <w:tcPr>
            <w:tcW w:w="2875" w:type="pct"/>
            <w:vAlign w:val="center"/>
          </w:tcPr>
          <w:p w14:paraId="61B757FE" w14:textId="31C493CA"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Provide search and dashboard capabilities to the audit data held in the MES Audit Data component.</w:t>
            </w:r>
          </w:p>
        </w:tc>
      </w:tr>
      <w:tr w:rsidR="00C12C00" w:rsidRPr="009C1120" w14:paraId="4DEFD6F8"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7AE35EA4" w14:textId="77777777" w:rsidR="00C12C00" w:rsidRPr="00AB059C" w:rsidRDefault="00C12C00" w:rsidP="00C12C00">
            <w:pPr>
              <w:spacing w:before="60" w:after="60"/>
              <w:rPr>
                <w:b w:val="0"/>
                <w:bCs w:val="0"/>
                <w:lang w:eastAsia="en-US"/>
              </w:rPr>
            </w:pPr>
          </w:p>
        </w:tc>
        <w:tc>
          <w:tcPr>
            <w:tcW w:w="1326" w:type="pct"/>
            <w:vAlign w:val="center"/>
          </w:tcPr>
          <w:p w14:paraId="7FB2ABFD" w14:textId="5D667E81"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Data</w:t>
            </w:r>
          </w:p>
        </w:tc>
        <w:tc>
          <w:tcPr>
            <w:tcW w:w="2875" w:type="pct"/>
            <w:vAlign w:val="center"/>
          </w:tcPr>
          <w:p w14:paraId="047D1734" w14:textId="400FF7B3"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Storage of the MES audit data in a search optimised repository.</w:t>
            </w:r>
          </w:p>
        </w:tc>
      </w:tr>
      <w:tr w:rsidR="00C12C00" w:rsidRPr="009C1120" w14:paraId="4F7E1A4B"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5C8E2FEC" w14:textId="77777777" w:rsidR="00C12C00" w:rsidRPr="00AB059C" w:rsidRDefault="00C12C00" w:rsidP="00C12C00">
            <w:pPr>
              <w:spacing w:before="60" w:after="60"/>
              <w:rPr>
                <w:b w:val="0"/>
                <w:bCs w:val="0"/>
                <w:lang w:eastAsia="en-US"/>
              </w:rPr>
            </w:pPr>
          </w:p>
        </w:tc>
        <w:tc>
          <w:tcPr>
            <w:tcW w:w="1326" w:type="pct"/>
            <w:vAlign w:val="center"/>
          </w:tcPr>
          <w:p w14:paraId="55D14F5E" w14:textId="3F9E69E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Loader</w:t>
            </w:r>
          </w:p>
        </w:tc>
        <w:tc>
          <w:tcPr>
            <w:tcW w:w="2875" w:type="pct"/>
            <w:vAlign w:val="center"/>
          </w:tcPr>
          <w:p w14:paraId="59DEB2CC" w14:textId="3B511DD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Component to load audit data into the MES Audit Data store.</w:t>
            </w:r>
          </w:p>
        </w:tc>
      </w:tr>
      <w:tr w:rsidR="00C12C00" w:rsidRPr="009C1120" w14:paraId="4BA15E65"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43EC1E81" w14:textId="08AF1905" w:rsidR="00C12C00" w:rsidRPr="009C1120" w:rsidRDefault="00C12C00" w:rsidP="00C12C00">
            <w:pPr>
              <w:spacing w:before="60" w:after="60"/>
              <w:rPr>
                <w:b w:val="0"/>
                <w:bCs w:val="0"/>
                <w:lang w:eastAsia="en-US"/>
              </w:rPr>
            </w:pPr>
            <w:r w:rsidRPr="009C1120">
              <w:rPr>
                <w:b w:val="0"/>
                <w:bCs w:val="0"/>
                <w:lang w:eastAsia="en-US"/>
              </w:rPr>
              <w:t>Op Services</w:t>
            </w:r>
          </w:p>
        </w:tc>
        <w:tc>
          <w:tcPr>
            <w:tcW w:w="1326" w:type="pct"/>
            <w:vAlign w:val="center"/>
          </w:tcPr>
          <w:p w14:paraId="545B1CCB" w14:textId="405F7D81"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Witness Services</w:t>
            </w:r>
          </w:p>
        </w:tc>
        <w:tc>
          <w:tcPr>
            <w:tcW w:w="2875" w:type="pct"/>
            <w:vAlign w:val="center"/>
          </w:tcPr>
          <w:p w14:paraId="466C8118" w14:textId="2AC82AD2"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Services to provide a quorum to prevent split-brain clusters in DR scenarios</w:t>
            </w:r>
            <w:r>
              <w:rPr>
                <w:lang w:eastAsia="en-US"/>
              </w:rPr>
              <w:t>.</w:t>
            </w:r>
          </w:p>
        </w:tc>
      </w:tr>
      <w:tr w:rsidR="006E4F01" w:rsidRPr="009C1120" w14:paraId="7E3EE8B2"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52A77A6" w14:textId="77777777" w:rsidR="006E4F01" w:rsidRPr="009C1120" w:rsidRDefault="006E4F01" w:rsidP="00C12C00">
            <w:pPr>
              <w:spacing w:before="60" w:after="60"/>
              <w:rPr>
                <w:b w:val="0"/>
                <w:bCs w:val="0"/>
                <w:lang w:eastAsia="en-US"/>
              </w:rPr>
            </w:pPr>
          </w:p>
        </w:tc>
        <w:tc>
          <w:tcPr>
            <w:tcW w:w="1326" w:type="pct"/>
            <w:vAlign w:val="center"/>
          </w:tcPr>
          <w:p w14:paraId="193CE87C" w14:textId="0A510C0A" w:rsidR="006E4F01" w:rsidRPr="009C1120" w:rsidRDefault="006E4F01"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Remote Access Services</w:t>
            </w:r>
          </w:p>
        </w:tc>
        <w:tc>
          <w:tcPr>
            <w:tcW w:w="2875" w:type="pct"/>
            <w:vAlign w:val="center"/>
          </w:tcPr>
          <w:p w14:paraId="50AFAAF9" w14:textId="7CDEB25E" w:rsidR="006E4F01" w:rsidRPr="009C1120" w:rsidRDefault="006E4F01"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Services to enable remote connection from support locations via thin clients.</w:t>
            </w:r>
          </w:p>
        </w:tc>
      </w:tr>
      <w:tr w:rsidR="00C12C00" w:rsidRPr="009C1120" w14:paraId="47F080B4"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25893EA" w14:textId="115D4605" w:rsidR="00C12C00" w:rsidRPr="009C1120" w:rsidRDefault="00C12C00" w:rsidP="00C12C00">
            <w:pPr>
              <w:spacing w:before="60" w:after="60"/>
              <w:rPr>
                <w:b w:val="0"/>
                <w:bCs w:val="0"/>
                <w:lang w:eastAsia="en-US"/>
              </w:rPr>
            </w:pPr>
          </w:p>
        </w:tc>
        <w:tc>
          <w:tcPr>
            <w:tcW w:w="1326" w:type="pct"/>
            <w:vAlign w:val="center"/>
          </w:tcPr>
          <w:p w14:paraId="6B2F3153" w14:textId="6ED751B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Systems Monitoring Services</w:t>
            </w:r>
          </w:p>
        </w:tc>
        <w:tc>
          <w:tcPr>
            <w:tcW w:w="2875" w:type="pct"/>
            <w:vAlign w:val="center"/>
          </w:tcPr>
          <w:p w14:paraId="0C843BA2" w14:textId="5566A99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Services to manage the health of the matcher system and to show dashboards / raise alerts to highlight issues.</w:t>
            </w:r>
          </w:p>
        </w:tc>
      </w:tr>
      <w:tr w:rsidR="006349D3" w:rsidRPr="009C1120" w14:paraId="63648A62"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0932FFF1" w14:textId="77777777" w:rsidR="006349D3" w:rsidRPr="009C1120" w:rsidRDefault="006349D3" w:rsidP="00C12C00">
            <w:pPr>
              <w:spacing w:before="60" w:after="60"/>
              <w:rPr>
                <w:b w:val="0"/>
                <w:bCs w:val="0"/>
                <w:lang w:eastAsia="en-US"/>
              </w:rPr>
            </w:pPr>
          </w:p>
        </w:tc>
        <w:tc>
          <w:tcPr>
            <w:tcW w:w="1326" w:type="pct"/>
            <w:vAlign w:val="center"/>
          </w:tcPr>
          <w:p w14:paraId="049174B4" w14:textId="3708FFCE" w:rsidR="006349D3" w:rsidRDefault="006349D3"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Systems Management Tooling</w:t>
            </w:r>
          </w:p>
        </w:tc>
        <w:tc>
          <w:tcPr>
            <w:tcW w:w="2875" w:type="pct"/>
            <w:vAlign w:val="center"/>
          </w:tcPr>
          <w:p w14:paraId="5B36E10D" w14:textId="6BA7E640" w:rsidR="006349D3" w:rsidRDefault="006349D3"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Tooling to support ITIL management of the ongoing services, including incident / problem management and CMDB.</w:t>
            </w:r>
          </w:p>
        </w:tc>
      </w:tr>
      <w:tr w:rsidR="00C12C00" w:rsidRPr="009C1120" w14:paraId="6CD1988B"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7F3E27E7" w14:textId="77777777" w:rsidR="00C12C00" w:rsidRPr="009C1120" w:rsidRDefault="00C12C00" w:rsidP="00C12C00">
            <w:pPr>
              <w:spacing w:before="60" w:after="60"/>
              <w:rPr>
                <w:b w:val="0"/>
                <w:bCs w:val="0"/>
                <w:lang w:eastAsia="en-US"/>
              </w:rPr>
            </w:pPr>
          </w:p>
        </w:tc>
        <w:tc>
          <w:tcPr>
            <w:tcW w:w="1326" w:type="pct"/>
            <w:vAlign w:val="center"/>
          </w:tcPr>
          <w:p w14:paraId="0E8DBBC9" w14:textId="007EB997"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Performance &amp; Capacity Monitoring</w:t>
            </w:r>
          </w:p>
        </w:tc>
        <w:tc>
          <w:tcPr>
            <w:tcW w:w="2875" w:type="pct"/>
            <w:vAlign w:val="center"/>
          </w:tcPr>
          <w:p w14:paraId="6E69D307" w14:textId="5949EAC8"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Component to track performance and capacity including KPI reporting on transaction processing times.</w:t>
            </w:r>
          </w:p>
        </w:tc>
      </w:tr>
      <w:tr w:rsidR="00C12C00" w:rsidRPr="009C1120" w14:paraId="67A9E6BB"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4204D0DB" w14:textId="77777777" w:rsidR="00C12C00" w:rsidRPr="009C1120" w:rsidRDefault="00C12C00" w:rsidP="00C12C00">
            <w:pPr>
              <w:spacing w:before="60" w:after="60"/>
              <w:rPr>
                <w:b w:val="0"/>
                <w:bCs w:val="0"/>
                <w:lang w:eastAsia="en-US"/>
              </w:rPr>
            </w:pPr>
          </w:p>
        </w:tc>
        <w:tc>
          <w:tcPr>
            <w:tcW w:w="1326" w:type="pct"/>
            <w:vAlign w:val="center"/>
          </w:tcPr>
          <w:p w14:paraId="4DCD2D29" w14:textId="0F31D6E1"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User Directory</w:t>
            </w:r>
          </w:p>
        </w:tc>
        <w:tc>
          <w:tcPr>
            <w:tcW w:w="2875" w:type="pct"/>
            <w:vAlign w:val="center"/>
          </w:tcPr>
          <w:p w14:paraId="534A624C" w14:textId="58C7EF25"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Supports authentication and authorisation of user access.</w:t>
            </w:r>
          </w:p>
        </w:tc>
      </w:tr>
      <w:tr w:rsidR="00C12C00" w:rsidRPr="009C1120" w14:paraId="34D2214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1431A4E1" w14:textId="4253D6CD" w:rsidR="00C12C00" w:rsidRPr="009C1120" w:rsidRDefault="00C12C00" w:rsidP="00C12C00">
            <w:pPr>
              <w:spacing w:before="60" w:after="60"/>
              <w:rPr>
                <w:b w:val="0"/>
                <w:bCs w:val="0"/>
                <w:lang w:eastAsia="en-US"/>
              </w:rPr>
            </w:pPr>
          </w:p>
        </w:tc>
        <w:tc>
          <w:tcPr>
            <w:tcW w:w="1326" w:type="pct"/>
            <w:vAlign w:val="center"/>
          </w:tcPr>
          <w:p w14:paraId="4F8F0D73" w14:textId="3281A3B6"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Protective Monitoring Services</w:t>
            </w:r>
          </w:p>
        </w:tc>
        <w:tc>
          <w:tcPr>
            <w:tcW w:w="2875" w:type="pct"/>
            <w:vAlign w:val="center"/>
          </w:tcPr>
          <w:p w14:paraId="3E03DA15" w14:textId="5046E6F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SIEM (Security Information &amp; Event Management) services to provide threat detection and security incident management of security events within the MSP.</w:t>
            </w:r>
          </w:p>
        </w:tc>
      </w:tr>
      <w:tr w:rsidR="00C12C00" w:rsidRPr="009C1120" w14:paraId="6ACB10B9"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31D9343B" w14:textId="25645E07" w:rsidR="00C12C00" w:rsidRPr="009C1120" w:rsidRDefault="00C12C00" w:rsidP="00C12C00">
            <w:pPr>
              <w:spacing w:before="60" w:after="60"/>
              <w:rPr>
                <w:b w:val="0"/>
                <w:bCs w:val="0"/>
                <w:lang w:eastAsia="en-US"/>
              </w:rPr>
            </w:pPr>
          </w:p>
        </w:tc>
        <w:tc>
          <w:tcPr>
            <w:tcW w:w="1326" w:type="pct"/>
            <w:vAlign w:val="center"/>
          </w:tcPr>
          <w:p w14:paraId="74B57F77" w14:textId="38D6D04E"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Security Services</w:t>
            </w:r>
          </w:p>
        </w:tc>
        <w:tc>
          <w:tcPr>
            <w:tcW w:w="2875" w:type="pct"/>
            <w:vAlign w:val="center"/>
          </w:tcPr>
          <w:p w14:paraId="71E7F5BC" w14:textId="534BC7DA"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Security management tooling including anti-virus and vulnerability scanning</w:t>
            </w:r>
            <w:r>
              <w:rPr>
                <w:lang w:eastAsia="en-US"/>
              </w:rPr>
              <w:t>.</w:t>
            </w:r>
          </w:p>
        </w:tc>
      </w:tr>
      <w:tr w:rsidR="00C12C00" w:rsidRPr="009C1120" w14:paraId="7CCF1C8C"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restart"/>
            <w:vAlign w:val="center"/>
          </w:tcPr>
          <w:p w14:paraId="3B9D097F" w14:textId="30870EF0" w:rsidR="00C12C00" w:rsidRPr="009C1120" w:rsidRDefault="00C12C00" w:rsidP="00C12C00">
            <w:pPr>
              <w:spacing w:before="60" w:after="60"/>
              <w:rPr>
                <w:b w:val="0"/>
                <w:bCs w:val="0"/>
                <w:lang w:eastAsia="en-US"/>
              </w:rPr>
            </w:pPr>
            <w:r w:rsidRPr="009C1120">
              <w:rPr>
                <w:b w:val="0"/>
                <w:bCs w:val="0"/>
                <w:lang w:eastAsia="en-US"/>
              </w:rPr>
              <w:t>Test Services</w:t>
            </w:r>
          </w:p>
        </w:tc>
        <w:tc>
          <w:tcPr>
            <w:tcW w:w="1326" w:type="pct"/>
            <w:vAlign w:val="center"/>
          </w:tcPr>
          <w:p w14:paraId="12821CA4" w14:textId="4854CC34"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Matcher Service Bus Simulator</w:t>
            </w:r>
          </w:p>
        </w:tc>
        <w:tc>
          <w:tcPr>
            <w:tcW w:w="2875" w:type="pct"/>
            <w:vAlign w:val="center"/>
          </w:tcPr>
          <w:p w14:paraId="24917F58" w14:textId="7DF2D0D7"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Component that simulates the MSB, for use in integration testing by Central system teams</w:t>
            </w:r>
            <w:r>
              <w:rPr>
                <w:lang w:eastAsia="en-US"/>
              </w:rPr>
              <w:t>.</w:t>
            </w:r>
          </w:p>
        </w:tc>
      </w:tr>
      <w:tr w:rsidR="00C12C00" w:rsidRPr="009C1120" w14:paraId="6F49DF1C"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2AA5D3DF" w14:textId="763C5574" w:rsidR="00C12C00" w:rsidRPr="009C1120" w:rsidRDefault="00C12C00" w:rsidP="00C12C00">
            <w:pPr>
              <w:spacing w:before="60" w:after="60"/>
              <w:rPr>
                <w:b w:val="0"/>
                <w:bCs w:val="0"/>
                <w:lang w:eastAsia="en-US"/>
              </w:rPr>
            </w:pPr>
          </w:p>
        </w:tc>
        <w:tc>
          <w:tcPr>
            <w:tcW w:w="1326" w:type="pct"/>
            <w:vAlign w:val="center"/>
          </w:tcPr>
          <w:p w14:paraId="36BDE0D6" w14:textId="452AE682"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Fingerprint MES Simulator</w:t>
            </w:r>
          </w:p>
        </w:tc>
        <w:tc>
          <w:tcPr>
            <w:tcW w:w="2875" w:type="pct"/>
            <w:vAlign w:val="center"/>
          </w:tcPr>
          <w:p w14:paraId="2D674EE1" w14:textId="0112ECAA"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Component that simulates the fingerprint MES, for use during MSB development without a real MES installation available</w:t>
            </w:r>
            <w:r>
              <w:rPr>
                <w:lang w:eastAsia="en-US"/>
              </w:rPr>
              <w:t>.</w:t>
            </w:r>
          </w:p>
        </w:tc>
      </w:tr>
      <w:tr w:rsidR="00C12C00" w:rsidRPr="009C1120" w14:paraId="31563B38" w14:textId="77777777" w:rsidTr="00C12C00">
        <w:trPr>
          <w:cantSplit/>
          <w:trHeight w:val="75"/>
        </w:trPr>
        <w:tc>
          <w:tcPr>
            <w:cnfStyle w:val="001000000000" w:firstRow="0" w:lastRow="0" w:firstColumn="1" w:lastColumn="0" w:oddVBand="0" w:evenVBand="0" w:oddHBand="0" w:evenHBand="0" w:firstRowFirstColumn="0" w:firstRowLastColumn="0" w:lastRowFirstColumn="0" w:lastRowLastColumn="0"/>
            <w:tcW w:w="799" w:type="pct"/>
            <w:vMerge/>
            <w:vAlign w:val="center"/>
          </w:tcPr>
          <w:p w14:paraId="5017BCA7" w14:textId="03A73B08" w:rsidR="00C12C00" w:rsidRPr="009C1120" w:rsidRDefault="00C12C00" w:rsidP="00C12C00">
            <w:pPr>
              <w:spacing w:before="60" w:after="60"/>
              <w:rPr>
                <w:b w:val="0"/>
                <w:bCs w:val="0"/>
                <w:lang w:eastAsia="en-US"/>
              </w:rPr>
            </w:pPr>
          </w:p>
        </w:tc>
        <w:tc>
          <w:tcPr>
            <w:tcW w:w="1326" w:type="pct"/>
            <w:vAlign w:val="center"/>
          </w:tcPr>
          <w:p w14:paraId="39AD3CC4" w14:textId="033481E8"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Face MES Simulator</w:t>
            </w:r>
          </w:p>
        </w:tc>
        <w:tc>
          <w:tcPr>
            <w:tcW w:w="2875" w:type="pct"/>
            <w:vAlign w:val="center"/>
          </w:tcPr>
          <w:p w14:paraId="46010CD6" w14:textId="29B2459C" w:rsidR="00C12C00" w:rsidRPr="009C1120" w:rsidRDefault="00C12C00" w:rsidP="00C12C00">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9C1120">
              <w:rPr>
                <w:lang w:eastAsia="en-US"/>
              </w:rPr>
              <w:t>Component that simulates the face MES, for use during MSB development without a real MES installation available</w:t>
            </w:r>
            <w:r>
              <w:rPr>
                <w:lang w:eastAsia="en-US"/>
              </w:rPr>
              <w:t>.</w:t>
            </w:r>
          </w:p>
        </w:tc>
      </w:tr>
    </w:tbl>
    <w:p w14:paraId="414E0F54" w14:textId="4833A242" w:rsidR="002025F0" w:rsidRDefault="002025F0" w:rsidP="002025F0">
      <w:pPr>
        <w:rPr>
          <w:lang w:eastAsia="en-US"/>
        </w:rPr>
      </w:pPr>
    </w:p>
    <w:p w14:paraId="68354C7A" w14:textId="0F648F35" w:rsidR="008347C7" w:rsidRDefault="008347C7" w:rsidP="00A900BA">
      <w:pPr>
        <w:pStyle w:val="Heading3"/>
      </w:pPr>
      <w:bookmarkStart w:id="19" w:name="_Toc124950203"/>
      <w:r>
        <w:t>Component Change Summaries</w:t>
      </w:r>
      <w:bookmarkEnd w:id="19"/>
    </w:p>
    <w:p w14:paraId="3D0072C2" w14:textId="32EDAC57" w:rsidR="008347C7" w:rsidRDefault="008347C7" w:rsidP="008347C7">
      <w:pPr>
        <w:rPr>
          <w:lang w:eastAsia="en-US"/>
        </w:rPr>
      </w:pPr>
      <w:r>
        <w:rPr>
          <w:lang w:eastAsia="en-US"/>
        </w:rPr>
        <w:t>The diagrams and tables in the sub-sections that follow identify the changed components for each stage and the nature of the changes. This has been used as the basis for constructing the proposed project plan.</w:t>
      </w:r>
    </w:p>
    <w:p w14:paraId="553F3EDD" w14:textId="77777777" w:rsidR="008347C7" w:rsidRDefault="008347C7" w:rsidP="008347C7">
      <w:pPr>
        <w:rPr>
          <w:lang w:eastAsia="en-US"/>
        </w:rPr>
      </w:pPr>
      <w:r>
        <w:rPr>
          <w:lang w:eastAsia="en-US"/>
        </w:rPr>
        <w:t>Note the following colour scheme is used in the diagrams:</w:t>
      </w:r>
    </w:p>
    <w:p w14:paraId="765B7B93" w14:textId="77777777" w:rsidR="008347C7" w:rsidRPr="002A0ABA" w:rsidRDefault="008347C7">
      <w:pPr>
        <w:pStyle w:val="ListParagraph"/>
        <w:numPr>
          <w:ilvl w:val="0"/>
          <w:numId w:val="3"/>
        </w:numPr>
        <w:rPr>
          <w:lang w:val="en-US"/>
        </w:rPr>
      </w:pPr>
      <w:r>
        <w:t xml:space="preserve">Red – </w:t>
      </w:r>
      <w:r w:rsidRPr="002A0ABA">
        <w:rPr>
          <w:lang w:val="en-US"/>
        </w:rPr>
        <w:t>Significant change or need to build from scratch</w:t>
      </w:r>
    </w:p>
    <w:p w14:paraId="2EA0A7B2" w14:textId="77777777" w:rsidR="008347C7" w:rsidRPr="002A0ABA" w:rsidRDefault="008347C7">
      <w:pPr>
        <w:pStyle w:val="ListParagraph"/>
        <w:numPr>
          <w:ilvl w:val="0"/>
          <w:numId w:val="3"/>
        </w:numPr>
        <w:rPr>
          <w:lang w:val="en-US"/>
        </w:rPr>
      </w:pPr>
      <w:r>
        <w:t xml:space="preserve">Amber – </w:t>
      </w:r>
      <w:r w:rsidRPr="002A0ABA">
        <w:rPr>
          <w:lang w:val="en-US"/>
        </w:rPr>
        <w:t>Some change / test &amp; redeploy</w:t>
      </w:r>
    </w:p>
    <w:p w14:paraId="644E23B7" w14:textId="505B3BDB" w:rsidR="008347C7" w:rsidRDefault="008347C7">
      <w:pPr>
        <w:pStyle w:val="ListParagraph"/>
        <w:numPr>
          <w:ilvl w:val="0"/>
          <w:numId w:val="3"/>
        </w:numPr>
      </w:pPr>
      <w:r>
        <w:t xml:space="preserve">Blue – </w:t>
      </w:r>
      <w:r w:rsidRPr="00587220">
        <w:t>Component in place</w:t>
      </w:r>
      <w:r>
        <w:t xml:space="preserve"> and being reused</w:t>
      </w:r>
      <w:r w:rsidRPr="00587220">
        <w:t xml:space="preserve">. </w:t>
      </w:r>
      <w:r>
        <w:t xml:space="preserve">No / very minor </w:t>
      </w:r>
      <w:r w:rsidRPr="00587220">
        <w:t>change expected</w:t>
      </w:r>
      <w:r w:rsidR="00E174CB">
        <w:t>.</w:t>
      </w:r>
    </w:p>
    <w:p w14:paraId="35B16E79" w14:textId="4397C352" w:rsidR="00E174CB" w:rsidRDefault="00E174CB" w:rsidP="00E174CB">
      <w:r>
        <w:lastRenderedPageBreak/>
        <w:t xml:space="preserve">These changes will be summarised for each of the following project phases as defined in </w:t>
      </w:r>
      <w:r w:rsidRPr="00E174CB">
        <w:t>Schedule 6.1 Implementation Plan v1.0 Final</w:t>
      </w:r>
      <w:r>
        <w:t>:</w:t>
      </w:r>
    </w:p>
    <w:p w14:paraId="302CEE7E" w14:textId="35D14929" w:rsidR="00E174CB" w:rsidRDefault="00E174CB" w:rsidP="00E174CB">
      <w:pPr>
        <w:pStyle w:val="ListParagraph"/>
        <w:numPr>
          <w:ilvl w:val="0"/>
          <w:numId w:val="39"/>
        </w:numPr>
      </w:pPr>
      <w:r>
        <w:t>Stage 1</w:t>
      </w:r>
      <w:r w:rsidR="00E827AE">
        <w:t xml:space="preserve"> initial fingerprint capability delivery and rollout</w:t>
      </w:r>
    </w:p>
    <w:p w14:paraId="1BEFF480" w14:textId="2E4ED52B" w:rsidR="00E174CB" w:rsidRDefault="00E174CB" w:rsidP="00E174CB">
      <w:pPr>
        <w:pStyle w:val="ListParagraph"/>
        <w:numPr>
          <w:ilvl w:val="0"/>
          <w:numId w:val="39"/>
        </w:numPr>
        <w:rPr>
          <w:bCs/>
        </w:rPr>
      </w:pPr>
      <w:r w:rsidRPr="00AB059C">
        <w:rPr>
          <w:bCs/>
        </w:rPr>
        <w:t>Fingerprint base capability validation</w:t>
      </w:r>
    </w:p>
    <w:p w14:paraId="21548E44" w14:textId="71A9DCFB" w:rsidR="00E174CB" w:rsidRDefault="00E174CB" w:rsidP="00E174CB">
      <w:pPr>
        <w:pStyle w:val="ListParagraph"/>
        <w:numPr>
          <w:ilvl w:val="0"/>
          <w:numId w:val="39"/>
        </w:numPr>
        <w:rPr>
          <w:bCs/>
        </w:rPr>
      </w:pPr>
      <w:r>
        <w:rPr>
          <w:bCs/>
        </w:rPr>
        <w:t>Face base capability validation</w:t>
      </w:r>
    </w:p>
    <w:p w14:paraId="1C8F7A1A" w14:textId="6D9BB563" w:rsidR="00E174CB" w:rsidRPr="00E174CB" w:rsidRDefault="00E174CB" w:rsidP="00AB059C">
      <w:pPr>
        <w:pStyle w:val="ListParagraph"/>
        <w:numPr>
          <w:ilvl w:val="0"/>
          <w:numId w:val="39"/>
        </w:numPr>
        <w:rPr>
          <w:bCs/>
        </w:rPr>
      </w:pPr>
      <w:r>
        <w:rPr>
          <w:bCs/>
        </w:rPr>
        <w:t xml:space="preserve">Stage 2 – 5 </w:t>
      </w:r>
      <w:proofErr w:type="gramStart"/>
      <w:r>
        <w:rPr>
          <w:bCs/>
        </w:rPr>
        <w:t>rollout</w:t>
      </w:r>
      <w:proofErr w:type="gramEnd"/>
      <w:r>
        <w:rPr>
          <w:bCs/>
        </w:rPr>
        <w:t xml:space="preserve"> (note these have been compressed into a single section for brevity)</w:t>
      </w:r>
    </w:p>
    <w:p w14:paraId="1FD69D80" w14:textId="77777777" w:rsidR="008347C7" w:rsidRPr="008347C7" w:rsidRDefault="008347C7" w:rsidP="008347C7">
      <w:pPr>
        <w:rPr>
          <w:lang w:eastAsia="en-US"/>
        </w:rPr>
      </w:pPr>
    </w:p>
    <w:p w14:paraId="7FE4A539" w14:textId="71D0896F" w:rsidR="004C3945" w:rsidRDefault="004C3945" w:rsidP="00A900BA">
      <w:pPr>
        <w:pStyle w:val="Heading3"/>
      </w:pPr>
      <w:bookmarkStart w:id="20" w:name="_Toc124950204"/>
      <w:r>
        <w:t>Stage 1 Change Summary</w:t>
      </w:r>
      <w:bookmarkEnd w:id="20"/>
    </w:p>
    <w:p w14:paraId="584D381B" w14:textId="77777777" w:rsidR="006E2269" w:rsidRDefault="006E2269" w:rsidP="006E2269">
      <w:pPr>
        <w:keepNext/>
        <w:jc w:val="center"/>
      </w:pPr>
      <w:r w:rsidRPr="006E2269">
        <w:rPr>
          <w:noProof/>
          <w:lang w:eastAsia="en-US"/>
        </w:rPr>
        <w:drawing>
          <wp:inline distT="0" distB="0" distL="0" distR="0" wp14:anchorId="555FEF2B" wp14:editId="029CB152">
            <wp:extent cx="5465636" cy="3574623"/>
            <wp:effectExtent l="12700" t="12700" r="8255"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
                      <a:extLst>
                        <a:ext uri="{28A0092B-C50C-407E-A947-70E740481C1C}">
                          <a14:useLocalDpi xmlns:a14="http://schemas.microsoft.com/office/drawing/2010/main" val="0"/>
                        </a:ext>
                      </a:extLst>
                    </a:blip>
                    <a:stretch>
                      <a:fillRect/>
                    </a:stretch>
                  </pic:blipFill>
                  <pic:spPr>
                    <a:xfrm>
                      <a:off x="0" y="0"/>
                      <a:ext cx="5465636" cy="3574623"/>
                    </a:xfrm>
                    <a:prstGeom prst="rect">
                      <a:avLst/>
                    </a:prstGeom>
                    <a:ln>
                      <a:solidFill>
                        <a:schemeClr val="bg1">
                          <a:lumMod val="50000"/>
                        </a:schemeClr>
                      </a:solidFill>
                    </a:ln>
                  </pic:spPr>
                </pic:pic>
              </a:graphicData>
            </a:graphic>
          </wp:inline>
        </w:drawing>
      </w:r>
    </w:p>
    <w:p w14:paraId="56A8FBA2" w14:textId="132BFEBC" w:rsidR="00581689" w:rsidRDefault="006E2269" w:rsidP="006E2269">
      <w:pPr>
        <w:pStyle w:val="Caption"/>
      </w:pPr>
      <w:r>
        <w:t xml:space="preserve">Figure </w:t>
      </w:r>
      <w:r w:rsidR="00000000">
        <w:fldChar w:fldCharType="begin"/>
      </w:r>
      <w:r w:rsidR="00000000">
        <w:instrText xml:space="preserve"> SEQ Figure \* ARABIC </w:instrText>
      </w:r>
      <w:r w:rsidR="00000000">
        <w:fldChar w:fldCharType="separate"/>
      </w:r>
      <w:r w:rsidR="0027565E">
        <w:rPr>
          <w:noProof/>
        </w:rPr>
        <w:t>4</w:t>
      </w:r>
      <w:r w:rsidR="00000000">
        <w:rPr>
          <w:noProof/>
        </w:rPr>
        <w:fldChar w:fldCharType="end"/>
      </w:r>
      <w:r>
        <w:t xml:space="preserve"> </w:t>
      </w:r>
      <w:r w:rsidR="004B39C6" w:rsidRPr="004B39C6">
        <w:t>–</w:t>
      </w:r>
      <w:r>
        <w:t xml:space="preserve"> Component Changes </w:t>
      </w:r>
      <w:r w:rsidR="00497D33" w:rsidRPr="004B39C6">
        <w:t>–</w:t>
      </w:r>
      <w:r>
        <w:t xml:space="preserve"> Stage 1</w:t>
      </w:r>
    </w:p>
    <w:p w14:paraId="29623D98" w14:textId="545E995B" w:rsidR="002A5E24" w:rsidRDefault="008347C7" w:rsidP="008347C7">
      <w:r>
        <w:t xml:space="preserve">Stage 1 is understood to be </w:t>
      </w:r>
      <w:r w:rsidR="002A5E24">
        <w:t xml:space="preserve">mostly build </w:t>
      </w:r>
      <w:r>
        <w:t>complete at the time of contract commencement</w:t>
      </w:r>
      <w:r w:rsidR="002A5E24">
        <w:t>, but with c</w:t>
      </w:r>
      <w:r>
        <w:t>hanges required to</w:t>
      </w:r>
      <w:r w:rsidR="002A5E24">
        <w:t>:</w:t>
      </w:r>
      <w:r>
        <w:t xml:space="preserve"> </w:t>
      </w:r>
    </w:p>
    <w:p w14:paraId="14464B0A" w14:textId="40227D4D" w:rsidR="002A0ABA" w:rsidRDefault="008347C7" w:rsidP="002A5E24">
      <w:pPr>
        <w:pStyle w:val="ListParagraph"/>
        <w:numPr>
          <w:ilvl w:val="0"/>
          <w:numId w:val="3"/>
        </w:numPr>
      </w:pPr>
      <w:r>
        <w:t xml:space="preserve">take on the running of the service, </w:t>
      </w:r>
      <w:r w:rsidR="00C12C00">
        <w:t xml:space="preserve">and </w:t>
      </w:r>
      <w:r>
        <w:t>replacing services that are currently hosted / provided by the incumbent supplier</w:t>
      </w:r>
    </w:p>
    <w:p w14:paraId="26F60129" w14:textId="3B576A7E" w:rsidR="002A5E24" w:rsidRDefault="002A5E24" w:rsidP="002A5E24">
      <w:pPr>
        <w:pStyle w:val="ListParagraph"/>
        <w:numPr>
          <w:ilvl w:val="0"/>
          <w:numId w:val="3"/>
        </w:numPr>
      </w:pPr>
      <w:r>
        <w:t>implement a new MES audit capability</w:t>
      </w:r>
    </w:p>
    <w:p w14:paraId="239D2A0F" w14:textId="16BABBE5" w:rsidR="002A5E24" w:rsidRDefault="002A5E24" w:rsidP="002A5E24">
      <w:pPr>
        <w:pStyle w:val="ListParagraph"/>
        <w:numPr>
          <w:ilvl w:val="0"/>
          <w:numId w:val="3"/>
        </w:numPr>
      </w:pPr>
      <w:r>
        <w:t>implement network segregation between business and management traffic</w:t>
      </w:r>
      <w:r w:rsidR="00C12C00">
        <w:t xml:space="preserve"> and data</w:t>
      </w:r>
    </w:p>
    <w:p w14:paraId="14C6F877" w14:textId="65432720" w:rsidR="00C12C00" w:rsidRDefault="00C12C00" w:rsidP="00AB059C">
      <w:pPr>
        <w:pStyle w:val="ListParagraph"/>
        <w:numPr>
          <w:ilvl w:val="0"/>
          <w:numId w:val="3"/>
        </w:numPr>
      </w:pPr>
      <w:r>
        <w:t xml:space="preserve">perform data migration from </w:t>
      </w:r>
      <w:r w:rsidR="006F0A0E">
        <w:t>HOB Central (IDENT1)</w:t>
      </w:r>
    </w:p>
    <w:p w14:paraId="567CF961" w14:textId="77777777" w:rsidR="002A0ABA" w:rsidRPr="002A0ABA" w:rsidRDefault="002A0ABA" w:rsidP="002A0ABA"/>
    <w:tbl>
      <w:tblPr>
        <w:tblStyle w:val="GridTable1Light-Accent5"/>
        <w:tblW w:w="5000" w:type="pct"/>
        <w:tblLook w:val="04A0" w:firstRow="1" w:lastRow="0" w:firstColumn="1" w:lastColumn="0" w:noHBand="0" w:noVBand="1"/>
      </w:tblPr>
      <w:tblGrid>
        <w:gridCol w:w="1415"/>
        <w:gridCol w:w="1753"/>
        <w:gridCol w:w="5842"/>
      </w:tblGrid>
      <w:tr w:rsidR="002A0ABA" w:rsidRPr="00FC0A93" w14:paraId="66453483" w14:textId="77777777" w:rsidTr="006F0A0E">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85" w:type="pct"/>
            <w:shd w:val="clear" w:color="auto" w:fill="DEEAF6" w:themeFill="accent1" w:themeFillTint="33"/>
          </w:tcPr>
          <w:p w14:paraId="1DE2328A" w14:textId="7BF64C0F" w:rsidR="002A0ABA" w:rsidRPr="00FC0A93" w:rsidRDefault="00670F8B" w:rsidP="00742B45">
            <w:pPr>
              <w:spacing w:before="60" w:after="60"/>
            </w:pPr>
            <w:r w:rsidRPr="00FC0A93">
              <w:lastRenderedPageBreak/>
              <w:t>Subsystem</w:t>
            </w:r>
          </w:p>
        </w:tc>
        <w:tc>
          <w:tcPr>
            <w:tcW w:w="973" w:type="pct"/>
            <w:shd w:val="clear" w:color="auto" w:fill="DEEAF6" w:themeFill="accent1" w:themeFillTint="33"/>
          </w:tcPr>
          <w:p w14:paraId="09B9A9A9" w14:textId="682BE48E" w:rsidR="002A0ABA" w:rsidRPr="00FC0A93" w:rsidRDefault="00670F8B" w:rsidP="00742B45">
            <w:pPr>
              <w:spacing w:before="60" w:after="60"/>
              <w:cnfStyle w:val="100000000000" w:firstRow="1" w:lastRow="0" w:firstColumn="0" w:lastColumn="0" w:oddVBand="0" w:evenVBand="0" w:oddHBand="0" w:evenHBand="0" w:firstRowFirstColumn="0" w:firstRowLastColumn="0" w:lastRowFirstColumn="0" w:lastRowLastColumn="0"/>
            </w:pPr>
            <w:r w:rsidRPr="00FC0A93">
              <w:t>Component</w:t>
            </w:r>
          </w:p>
        </w:tc>
        <w:tc>
          <w:tcPr>
            <w:tcW w:w="3242" w:type="pct"/>
            <w:shd w:val="clear" w:color="auto" w:fill="DEEAF6" w:themeFill="accent1" w:themeFillTint="33"/>
          </w:tcPr>
          <w:p w14:paraId="32AE5D7C" w14:textId="7FC0E76D" w:rsidR="002A0ABA" w:rsidRPr="00FC0A93" w:rsidRDefault="00670F8B" w:rsidP="00742B45">
            <w:pPr>
              <w:spacing w:before="60" w:after="60"/>
              <w:cnfStyle w:val="100000000000" w:firstRow="1" w:lastRow="0" w:firstColumn="0" w:lastColumn="0" w:oddVBand="0" w:evenVBand="0" w:oddHBand="0" w:evenHBand="0" w:firstRowFirstColumn="0" w:firstRowLastColumn="0" w:lastRowFirstColumn="0" w:lastRowLastColumn="0"/>
            </w:pPr>
            <w:r w:rsidRPr="00FC0A93">
              <w:t>Change Description</w:t>
            </w:r>
          </w:p>
        </w:tc>
      </w:tr>
      <w:tr w:rsidR="002A0ABA" w:rsidRPr="00FC0A93" w14:paraId="03ED687F" w14:textId="77777777" w:rsidTr="006F0A0E">
        <w:trPr>
          <w:cantSplit/>
          <w:trHeight w:val="75"/>
        </w:trPr>
        <w:tc>
          <w:tcPr>
            <w:cnfStyle w:val="001000000000" w:firstRow="0" w:lastRow="0" w:firstColumn="1" w:lastColumn="0" w:oddVBand="0" w:evenVBand="0" w:oddHBand="0" w:evenHBand="0" w:firstRowFirstColumn="0" w:firstRowLastColumn="0" w:lastRowFirstColumn="0" w:lastRowLastColumn="0"/>
            <w:tcW w:w="785" w:type="pct"/>
          </w:tcPr>
          <w:p w14:paraId="07FC76F6" w14:textId="2DF4B475" w:rsidR="002A0ABA" w:rsidRPr="00FC0A93" w:rsidRDefault="00670F8B" w:rsidP="00742B45">
            <w:pPr>
              <w:spacing w:before="60" w:after="60"/>
              <w:rPr>
                <w:b w:val="0"/>
                <w:bCs w:val="0"/>
              </w:rPr>
            </w:pPr>
            <w:r w:rsidRPr="00FC0A93">
              <w:rPr>
                <w:b w:val="0"/>
                <w:bCs w:val="0"/>
              </w:rPr>
              <w:t>Operational components</w:t>
            </w:r>
          </w:p>
        </w:tc>
        <w:tc>
          <w:tcPr>
            <w:tcW w:w="973" w:type="pct"/>
          </w:tcPr>
          <w:p w14:paraId="7B6C6805" w14:textId="647C3614" w:rsidR="002A0ABA" w:rsidRPr="00FC0A93" w:rsidRDefault="00670F8B" w:rsidP="00742B45">
            <w:pPr>
              <w:spacing w:before="60" w:after="60"/>
              <w:cnfStyle w:val="000000000000" w:firstRow="0" w:lastRow="0" w:firstColumn="0" w:lastColumn="0" w:oddVBand="0" w:evenVBand="0" w:oddHBand="0" w:evenHBand="0" w:firstRowFirstColumn="0" w:firstRowLastColumn="0" w:lastRowFirstColumn="0" w:lastRowLastColumn="0"/>
            </w:pPr>
            <w:r w:rsidRPr="00FC0A93">
              <w:t>Witness Services</w:t>
            </w:r>
          </w:p>
        </w:tc>
        <w:tc>
          <w:tcPr>
            <w:tcW w:w="3242" w:type="pct"/>
          </w:tcPr>
          <w:p w14:paraId="3EBB833D" w14:textId="20D474F8" w:rsidR="003F6BDD" w:rsidRPr="00FC0A93" w:rsidRDefault="00556A88" w:rsidP="00966DDA">
            <w:pPr>
              <w:spacing w:before="0" w:after="120"/>
              <w:cnfStyle w:val="000000000000" w:firstRow="0" w:lastRow="0" w:firstColumn="0" w:lastColumn="0" w:oddVBand="0" w:evenVBand="0" w:oddHBand="0" w:evenHBand="0" w:firstRowFirstColumn="0" w:firstRowLastColumn="0" w:lastRowFirstColumn="0" w:lastRowLastColumn="0"/>
            </w:pPr>
            <w:r w:rsidRPr="00FC0A93">
              <w:t xml:space="preserve">New witness services need to be established to host services to act as </w:t>
            </w:r>
            <w:proofErr w:type="gramStart"/>
            <w:r w:rsidRPr="00FC0A93">
              <w:t>tie-breakers</w:t>
            </w:r>
            <w:proofErr w:type="gramEnd"/>
            <w:r w:rsidRPr="00FC0A93">
              <w:t xml:space="preserve"> to prevent split-brain problems in certain DR scenarios. As described in </w:t>
            </w:r>
            <w:r w:rsidR="00E015F6" w:rsidRPr="00FC0A93">
              <w:t xml:space="preserve">Architecture Decision 3 (AD3) </w:t>
            </w:r>
            <w:r w:rsidR="003F6BDD" w:rsidRPr="00FC0A93">
              <w:t>it is proposed to hos</w:t>
            </w:r>
            <w:r w:rsidR="00497D33" w:rsidRPr="00FC0A93">
              <w:t>t</w:t>
            </w:r>
            <w:r w:rsidR="003F6BDD" w:rsidRPr="00FC0A93">
              <w:t xml:space="preserve"> these </w:t>
            </w:r>
            <w:r w:rsidR="00E015F6" w:rsidRPr="00FC0A93">
              <w:t xml:space="preserve">witness services </w:t>
            </w:r>
            <w:r w:rsidR="004B760A">
              <w:t>i</w:t>
            </w:r>
            <w:r w:rsidR="00E015F6" w:rsidRPr="00FC0A93">
              <w:t xml:space="preserve">n </w:t>
            </w:r>
            <w:proofErr w:type="gramStart"/>
            <w:r w:rsidR="004B760A">
              <w:t>data-centres</w:t>
            </w:r>
            <w:proofErr w:type="gramEnd"/>
            <w:r w:rsidR="004B760A">
              <w:t xml:space="preserve"> </w:t>
            </w:r>
            <w:r w:rsidR="006734DD">
              <w:t xml:space="preserve">which </w:t>
            </w:r>
            <w:r w:rsidR="004B760A">
              <w:t xml:space="preserve">host other secure </w:t>
            </w:r>
            <w:r w:rsidR="00E015F6" w:rsidRPr="00FC0A93">
              <w:t xml:space="preserve">Home Office </w:t>
            </w:r>
            <w:r w:rsidR="004B760A">
              <w:t xml:space="preserve">services: </w:t>
            </w:r>
            <w:proofErr w:type="spellStart"/>
            <w:r w:rsidR="004B760A">
              <w:t>Kyndryl</w:t>
            </w:r>
            <w:proofErr w:type="spellEnd"/>
            <w:r w:rsidR="004B760A">
              <w:t xml:space="preserve"> Portsmouth and IBM Hursley</w:t>
            </w:r>
            <w:r w:rsidR="003F6BDD" w:rsidRPr="00FC0A93">
              <w:t xml:space="preserve">. </w:t>
            </w:r>
          </w:p>
          <w:p w14:paraId="54E579FA" w14:textId="5DE2078D" w:rsidR="003F6BDD" w:rsidRPr="00FC0A93" w:rsidRDefault="003F6BDD" w:rsidP="00966DDA">
            <w:pPr>
              <w:spacing w:before="0" w:after="120"/>
              <w:cnfStyle w:val="000000000000" w:firstRow="0" w:lastRow="0" w:firstColumn="0" w:lastColumn="0" w:oddVBand="0" w:evenVBand="0" w:oddHBand="0" w:evenHBand="0" w:firstRowFirstColumn="0" w:firstRowLastColumn="0" w:lastRowFirstColumn="0" w:lastRowLastColumn="0"/>
            </w:pPr>
            <w:r w:rsidRPr="00FC0A93">
              <w:t xml:space="preserve">The changes </w:t>
            </w:r>
            <w:r w:rsidR="00E65190" w:rsidRPr="00FC0A93">
              <w:t>comprise</w:t>
            </w:r>
            <w:r w:rsidRPr="00FC0A93">
              <w:t>:</w:t>
            </w:r>
          </w:p>
          <w:p w14:paraId="0A0F64BB" w14:textId="551E789D" w:rsidR="004B760A" w:rsidRDefault="004B760A" w:rsidP="00966DDA">
            <w:pPr>
              <w:pStyle w:val="ListParagraph"/>
              <w:numPr>
                <w:ilvl w:val="0"/>
                <w:numId w:val="3"/>
              </w:numPr>
              <w:spacing w:before="0" w:line="240" w:lineRule="auto"/>
              <w:cnfStyle w:val="000000000000" w:firstRow="0" w:lastRow="0" w:firstColumn="0" w:lastColumn="0" w:oddVBand="0" w:evenVBand="0" w:oddHBand="0" w:evenHBand="0" w:firstRowFirstColumn="0" w:firstRowLastColumn="0" w:lastRowFirstColumn="0" w:lastRowLastColumn="0"/>
            </w:pPr>
            <w:r>
              <w:t>Migrating the existing witness servers from incumbent sites which will provide:</w:t>
            </w:r>
          </w:p>
          <w:p w14:paraId="71D81CF8" w14:textId="1DF130FA" w:rsidR="003F6BDD" w:rsidRPr="00FC0A93" w:rsidRDefault="003F6BDD" w:rsidP="00AB059C">
            <w:pPr>
              <w:pStyle w:val="ListParagraph"/>
              <w:numPr>
                <w:ilvl w:val="1"/>
                <w:numId w:val="3"/>
              </w:numPr>
              <w:spacing w:before="0" w:line="240" w:lineRule="auto"/>
              <w:cnfStyle w:val="000000000000" w:firstRow="0" w:lastRow="0" w:firstColumn="0" w:lastColumn="0" w:oddVBand="0" w:evenVBand="0" w:oddHBand="0" w:evenHBand="0" w:firstRowFirstColumn="0" w:firstRowLastColumn="0" w:lastRowFirstColumn="0" w:lastRowLastColumn="0"/>
            </w:pPr>
            <w:r w:rsidRPr="00FC0A93">
              <w:t>Windows file share</w:t>
            </w:r>
            <w:r w:rsidR="00E65190" w:rsidRPr="00FC0A93">
              <w:t xml:space="preserve"> witness</w:t>
            </w:r>
            <w:r w:rsidRPr="00FC0A93">
              <w:t xml:space="preserve"> for Microsoft SQL Server</w:t>
            </w:r>
          </w:p>
          <w:p w14:paraId="4A99E7B7" w14:textId="10E211E4" w:rsidR="003F6BDD" w:rsidRPr="00FC0A93" w:rsidRDefault="00762B45" w:rsidP="00AB059C">
            <w:pPr>
              <w:pStyle w:val="ListParagraph"/>
              <w:numPr>
                <w:ilvl w:val="1"/>
                <w:numId w:val="3"/>
              </w:numPr>
              <w:spacing w:before="0" w:line="240" w:lineRule="auto"/>
              <w:cnfStyle w:val="000000000000" w:firstRow="0" w:lastRow="0" w:firstColumn="0" w:lastColumn="0" w:oddVBand="0" w:evenVBand="0" w:oddHBand="0" w:evenHBand="0" w:firstRowFirstColumn="0" w:firstRowLastColumn="0" w:lastRowFirstColumn="0" w:lastRowLastColumn="0"/>
            </w:pPr>
            <w:r w:rsidRPr="00FC0A93">
              <w:t>NetApp</w:t>
            </w:r>
            <w:r w:rsidR="000B5A5A" w:rsidRPr="00FC0A93">
              <w:t xml:space="preserve"> </w:t>
            </w:r>
            <w:r w:rsidR="00DB5638" w:rsidRPr="00FC0A93">
              <w:t>witness</w:t>
            </w:r>
            <w:r w:rsidRPr="00FC0A93">
              <w:t xml:space="preserve"> </w:t>
            </w:r>
            <w:r w:rsidR="00C926DF" w:rsidRPr="00FC0A93">
              <w:t>software</w:t>
            </w:r>
          </w:p>
          <w:p w14:paraId="2B4DF043" w14:textId="03302A1F" w:rsidR="00966DDA" w:rsidRPr="00FC0A93" w:rsidRDefault="00F31C2F" w:rsidP="00AB059C">
            <w:pPr>
              <w:pStyle w:val="ListParagraph"/>
              <w:numPr>
                <w:ilvl w:val="1"/>
                <w:numId w:val="3"/>
              </w:numPr>
              <w:spacing w:before="0" w:line="240" w:lineRule="auto"/>
              <w:cnfStyle w:val="000000000000" w:firstRow="0" w:lastRow="0" w:firstColumn="0" w:lastColumn="0" w:oddVBand="0" w:evenVBand="0" w:oddHBand="0" w:evenHBand="0" w:firstRowFirstColumn="0" w:firstRowLastColumn="0" w:lastRowFirstColumn="0" w:lastRowLastColumn="0"/>
            </w:pPr>
            <w:r>
              <w:t>IDEMIA</w:t>
            </w:r>
            <w:r w:rsidR="00C926DF" w:rsidRPr="00FC0A93">
              <w:t xml:space="preserve"> witness </w:t>
            </w:r>
            <w:r w:rsidR="00E65190" w:rsidRPr="00FC0A93">
              <w:t>software</w:t>
            </w:r>
          </w:p>
          <w:p w14:paraId="08DF91EA" w14:textId="6488CB2A" w:rsidR="00966DDA" w:rsidRPr="00FC0A93" w:rsidRDefault="00966DDA" w:rsidP="00966DDA">
            <w:pPr>
              <w:spacing w:before="0" w:after="120"/>
              <w:cnfStyle w:val="000000000000" w:firstRow="0" w:lastRow="0" w:firstColumn="0" w:lastColumn="0" w:oddVBand="0" w:evenVBand="0" w:oddHBand="0" w:evenHBand="0" w:firstRowFirstColumn="0" w:firstRowLastColumn="0" w:lastRowFirstColumn="0" w:lastRowLastColumn="0"/>
            </w:pPr>
            <w:r w:rsidRPr="00FC0A93">
              <w:t>Associated network</w:t>
            </w:r>
            <w:r w:rsidR="006F68DA" w:rsidRPr="00FC0A93">
              <w:t xml:space="preserve"> connectivity </w:t>
            </w:r>
            <w:r w:rsidRPr="00FC0A93">
              <w:t xml:space="preserve">will be </w:t>
            </w:r>
            <w:r w:rsidR="00F31C2F">
              <w:t>established</w:t>
            </w:r>
            <w:r w:rsidRPr="00FC0A93">
              <w:t xml:space="preserve"> </w:t>
            </w:r>
            <w:r w:rsidR="006F68DA" w:rsidRPr="00FC0A93">
              <w:t xml:space="preserve">from Crown Hosting to </w:t>
            </w:r>
            <w:r w:rsidR="004B760A">
              <w:t>these locations</w:t>
            </w:r>
            <w:r w:rsidR="006F68DA" w:rsidRPr="00FC0A93">
              <w:t xml:space="preserve"> </w:t>
            </w:r>
            <w:r w:rsidRPr="00FC0A93">
              <w:t>and is described in the infrastructure section of the solution outline.</w:t>
            </w:r>
          </w:p>
        </w:tc>
      </w:tr>
      <w:tr w:rsidR="002A0ABA" w:rsidRPr="00FC0A93" w14:paraId="4FF1E4A7" w14:textId="77777777" w:rsidTr="006F0A0E">
        <w:trPr>
          <w:cantSplit/>
          <w:trHeight w:val="75"/>
        </w:trPr>
        <w:tc>
          <w:tcPr>
            <w:cnfStyle w:val="001000000000" w:firstRow="0" w:lastRow="0" w:firstColumn="1" w:lastColumn="0" w:oddVBand="0" w:evenVBand="0" w:oddHBand="0" w:evenHBand="0" w:firstRowFirstColumn="0" w:firstRowLastColumn="0" w:lastRowFirstColumn="0" w:lastRowLastColumn="0"/>
            <w:tcW w:w="785" w:type="pct"/>
          </w:tcPr>
          <w:p w14:paraId="45CE833D" w14:textId="57E1E0F8" w:rsidR="002A0ABA" w:rsidRPr="00FC0A93" w:rsidRDefault="00670F8B" w:rsidP="00742B45">
            <w:pPr>
              <w:spacing w:before="60" w:after="60"/>
              <w:rPr>
                <w:b w:val="0"/>
              </w:rPr>
            </w:pPr>
            <w:r w:rsidRPr="00FC0A93">
              <w:rPr>
                <w:b w:val="0"/>
                <w:bCs w:val="0"/>
              </w:rPr>
              <w:t>Operational components</w:t>
            </w:r>
          </w:p>
        </w:tc>
        <w:tc>
          <w:tcPr>
            <w:tcW w:w="973" w:type="pct"/>
          </w:tcPr>
          <w:p w14:paraId="1E8D905B" w14:textId="108C64BE" w:rsidR="002A0ABA" w:rsidRPr="00FC0A93" w:rsidRDefault="00670F8B" w:rsidP="00742B45">
            <w:pPr>
              <w:spacing w:before="60" w:after="60"/>
              <w:cnfStyle w:val="000000000000" w:firstRow="0" w:lastRow="0" w:firstColumn="0" w:lastColumn="0" w:oddVBand="0" w:evenVBand="0" w:oddHBand="0" w:evenHBand="0" w:firstRowFirstColumn="0" w:firstRowLastColumn="0" w:lastRowFirstColumn="0" w:lastRowLastColumn="0"/>
            </w:pPr>
            <w:r w:rsidRPr="00FC0A93">
              <w:t>Remote Access Services</w:t>
            </w:r>
          </w:p>
        </w:tc>
        <w:tc>
          <w:tcPr>
            <w:tcW w:w="3242" w:type="pct"/>
          </w:tcPr>
          <w:p w14:paraId="4270BCC2" w14:textId="77777777" w:rsidR="00490533" w:rsidRPr="00FC0A93" w:rsidRDefault="00801B8A" w:rsidP="00966DDA">
            <w:pPr>
              <w:spacing w:before="0" w:after="120"/>
              <w:cnfStyle w:val="000000000000" w:firstRow="0" w:lastRow="0" w:firstColumn="0" w:lastColumn="0" w:oddVBand="0" w:evenVBand="0" w:oddHBand="0" w:evenHBand="0" w:firstRowFirstColumn="0" w:firstRowLastColumn="0" w:lastRowFirstColumn="0" w:lastRowLastColumn="0"/>
            </w:pPr>
            <w:r w:rsidRPr="00FC0A93">
              <w:t>For connectivity between the two IBM support sites and the MSP data centres, we propose to extend the use of the existing Juniper SRX devices hosted at each data centre and to create secure site-to-site IPsec VPN tunnels to each support site over the Internet</w:t>
            </w:r>
            <w:r w:rsidR="00B271BE" w:rsidRPr="00FC0A93">
              <w:t xml:space="preserve">. </w:t>
            </w:r>
          </w:p>
          <w:p w14:paraId="37E7BAB1" w14:textId="41D944C7" w:rsidR="002A0ABA" w:rsidRPr="00FC0A93" w:rsidRDefault="00B271BE" w:rsidP="00966DDA">
            <w:pPr>
              <w:spacing w:before="0" w:after="120"/>
              <w:cnfStyle w:val="000000000000" w:firstRow="0" w:lastRow="0" w:firstColumn="0" w:lastColumn="0" w:oddVBand="0" w:evenVBand="0" w:oddHBand="0" w:evenHBand="0" w:firstRowFirstColumn="0" w:firstRowLastColumn="0" w:lastRowFirstColumn="0" w:lastRowLastColumn="0"/>
            </w:pPr>
            <w:r w:rsidRPr="00FC0A93">
              <w:t xml:space="preserve">This will include provision and deployment of </w:t>
            </w:r>
            <w:r w:rsidR="00490533" w:rsidRPr="00FC0A93">
              <w:t xml:space="preserve">Fujitsu thin client devices in the support sites and establishing network connectivity to the Crown Hosting </w:t>
            </w:r>
            <w:proofErr w:type="gramStart"/>
            <w:r w:rsidR="00490533" w:rsidRPr="00FC0A93">
              <w:t>data-centres</w:t>
            </w:r>
            <w:proofErr w:type="gramEnd"/>
            <w:r w:rsidR="00490533" w:rsidRPr="00FC0A93">
              <w:t>.</w:t>
            </w:r>
          </w:p>
        </w:tc>
      </w:tr>
      <w:tr w:rsidR="00253B9C" w:rsidRPr="00FC0A93" w14:paraId="4C053AA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Merge w:val="restart"/>
          </w:tcPr>
          <w:p w14:paraId="31387562" w14:textId="0AAA440F" w:rsidR="00253B9C" w:rsidRPr="00AB059C" w:rsidRDefault="00253B9C" w:rsidP="006F0A0E">
            <w:pPr>
              <w:spacing w:before="60" w:after="60"/>
              <w:rPr>
                <w:b w:val="0"/>
                <w:bCs w:val="0"/>
              </w:rPr>
            </w:pPr>
            <w:r w:rsidRPr="00AB059C">
              <w:rPr>
                <w:b w:val="0"/>
                <w:bCs w:val="0"/>
              </w:rPr>
              <w:t>MES Audit</w:t>
            </w:r>
          </w:p>
        </w:tc>
        <w:tc>
          <w:tcPr>
            <w:tcW w:w="0" w:type="pct"/>
            <w:vAlign w:val="center"/>
          </w:tcPr>
          <w:p w14:paraId="5DFBF05D" w14:textId="0B1DF563" w:rsidR="00253B9C" w:rsidRPr="00FC0A93" w:rsidRDefault="00253B9C"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MES Audit Search</w:t>
            </w:r>
          </w:p>
        </w:tc>
        <w:tc>
          <w:tcPr>
            <w:tcW w:w="0" w:type="pct"/>
            <w:vMerge w:val="restart"/>
            <w:vAlign w:val="center"/>
          </w:tcPr>
          <w:p w14:paraId="05EF3BB3" w14:textId="77777777" w:rsidR="00253B9C" w:rsidRDefault="00253B9C" w:rsidP="00EB0224">
            <w:pPr>
              <w:spacing w:before="0" w:after="120"/>
              <w:cnfStyle w:val="000000000000" w:firstRow="0" w:lastRow="0" w:firstColumn="0" w:lastColumn="0" w:oddVBand="0" w:evenVBand="0" w:oddHBand="0" w:evenHBand="0" w:firstRowFirstColumn="0" w:firstRowLastColumn="0" w:lastRowFirstColumn="0" w:lastRowLastColumn="0"/>
            </w:pPr>
            <w:r>
              <w:t xml:space="preserve">Implement a new MES Audit capability as one of the </w:t>
            </w:r>
            <w:proofErr w:type="gramStart"/>
            <w:r>
              <w:t>stage</w:t>
            </w:r>
            <w:proofErr w:type="gramEnd"/>
            <w:r>
              <w:t xml:space="preserve"> 1 ‘additional services’ using a search optimised repository. </w:t>
            </w:r>
          </w:p>
          <w:p w14:paraId="25410FBB" w14:textId="4DF48062" w:rsidR="00253B9C" w:rsidRPr="00FC0A93" w:rsidRDefault="00253B9C" w:rsidP="00EB0224">
            <w:pPr>
              <w:spacing w:before="0" w:after="120"/>
              <w:cnfStyle w:val="000000000000" w:firstRow="0" w:lastRow="0" w:firstColumn="0" w:lastColumn="0" w:oddVBand="0" w:evenVBand="0" w:oddHBand="0" w:evenHBand="0" w:firstRowFirstColumn="0" w:firstRowLastColumn="0" w:lastRowFirstColumn="0" w:lastRowLastColumn="0"/>
            </w:pPr>
            <w:r>
              <w:t xml:space="preserve">See section </w:t>
            </w:r>
            <w:r w:rsidRPr="00AB059C">
              <w:rPr>
                <w:i/>
                <w:iCs/>
              </w:rPr>
              <w:fldChar w:fldCharType="begin"/>
            </w:r>
            <w:r w:rsidRPr="00AB059C">
              <w:rPr>
                <w:i/>
                <w:iCs/>
              </w:rPr>
              <w:instrText xml:space="preserve"> REF _Ref112258891 \r \h </w:instrText>
            </w:r>
            <w:r>
              <w:rPr>
                <w:i/>
                <w:iCs/>
              </w:rPr>
              <w:instrText xml:space="preserve"> \* MERGEFORMAT </w:instrText>
            </w:r>
            <w:r w:rsidRPr="00AB059C">
              <w:rPr>
                <w:i/>
                <w:iCs/>
              </w:rPr>
            </w:r>
            <w:r w:rsidRPr="00AB059C">
              <w:rPr>
                <w:i/>
                <w:iCs/>
              </w:rPr>
              <w:fldChar w:fldCharType="separate"/>
            </w:r>
            <w:r w:rsidRPr="00AB059C">
              <w:rPr>
                <w:i/>
                <w:iCs/>
              </w:rPr>
              <w:t>4.9</w:t>
            </w:r>
            <w:r w:rsidRPr="00AB059C">
              <w:rPr>
                <w:i/>
                <w:iCs/>
              </w:rPr>
              <w:fldChar w:fldCharType="end"/>
            </w:r>
            <w:r w:rsidRPr="00AB059C">
              <w:rPr>
                <w:i/>
                <w:iCs/>
              </w:rPr>
              <w:t xml:space="preserve"> - </w:t>
            </w:r>
            <w:r w:rsidRPr="00AB059C">
              <w:rPr>
                <w:i/>
                <w:iCs/>
              </w:rPr>
              <w:fldChar w:fldCharType="begin"/>
            </w:r>
            <w:r w:rsidRPr="00AB059C">
              <w:rPr>
                <w:i/>
                <w:iCs/>
              </w:rPr>
              <w:instrText xml:space="preserve"> REF _Ref112258891 \h </w:instrText>
            </w:r>
            <w:r>
              <w:rPr>
                <w:i/>
                <w:iCs/>
              </w:rPr>
              <w:instrText xml:space="preserve"> \* MERGEFORMAT </w:instrText>
            </w:r>
            <w:r w:rsidRPr="00AB059C">
              <w:rPr>
                <w:i/>
                <w:iCs/>
              </w:rPr>
            </w:r>
            <w:r w:rsidRPr="00AB059C">
              <w:rPr>
                <w:i/>
                <w:iCs/>
              </w:rPr>
              <w:fldChar w:fldCharType="separate"/>
            </w:r>
            <w:r w:rsidRPr="00AB059C">
              <w:rPr>
                <w:i/>
                <w:iCs/>
              </w:rPr>
              <w:t>Audit (including additional solution)</w:t>
            </w:r>
            <w:r w:rsidRPr="00AB059C">
              <w:rPr>
                <w:i/>
                <w:iCs/>
              </w:rPr>
              <w:fldChar w:fldCharType="end"/>
            </w:r>
            <w:r>
              <w:t xml:space="preserve"> for further details.</w:t>
            </w:r>
          </w:p>
        </w:tc>
      </w:tr>
      <w:tr w:rsidR="00253B9C" w:rsidRPr="00FC0A93" w14:paraId="365427C5" w14:textId="77777777" w:rsidTr="00073A17">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tcPr>
          <w:p w14:paraId="182F00DF" w14:textId="77777777" w:rsidR="00253B9C" w:rsidRPr="00AB059C" w:rsidRDefault="00253B9C" w:rsidP="006F0A0E">
            <w:pPr>
              <w:spacing w:before="60" w:after="60"/>
              <w:rPr>
                <w:b w:val="0"/>
                <w:bCs w:val="0"/>
              </w:rPr>
            </w:pPr>
          </w:p>
        </w:tc>
        <w:tc>
          <w:tcPr>
            <w:tcW w:w="973" w:type="pct"/>
            <w:vAlign w:val="center"/>
          </w:tcPr>
          <w:p w14:paraId="5E411D49" w14:textId="175B7FA7" w:rsidR="00253B9C" w:rsidRPr="00FC0A93" w:rsidRDefault="00253B9C"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MES Audit Data</w:t>
            </w:r>
          </w:p>
        </w:tc>
        <w:tc>
          <w:tcPr>
            <w:tcW w:w="3242" w:type="pct"/>
            <w:vMerge/>
          </w:tcPr>
          <w:p w14:paraId="030D7528" w14:textId="77777777" w:rsidR="00253B9C" w:rsidRPr="00FC0A93" w:rsidRDefault="00253B9C" w:rsidP="006F0A0E">
            <w:pPr>
              <w:spacing w:before="0" w:after="120"/>
              <w:cnfStyle w:val="000000000000" w:firstRow="0" w:lastRow="0" w:firstColumn="0" w:lastColumn="0" w:oddVBand="0" w:evenVBand="0" w:oddHBand="0" w:evenHBand="0" w:firstRowFirstColumn="0" w:firstRowLastColumn="0" w:lastRowFirstColumn="0" w:lastRowLastColumn="0"/>
            </w:pPr>
          </w:p>
        </w:tc>
      </w:tr>
      <w:tr w:rsidR="00253B9C" w:rsidRPr="00FC0A93" w14:paraId="798E5851" w14:textId="77777777" w:rsidTr="00073A17">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tcPr>
          <w:p w14:paraId="05DBC074" w14:textId="77777777" w:rsidR="00253B9C" w:rsidRPr="00AB059C" w:rsidRDefault="00253B9C" w:rsidP="006F0A0E">
            <w:pPr>
              <w:spacing w:before="60" w:after="60"/>
              <w:rPr>
                <w:b w:val="0"/>
                <w:bCs w:val="0"/>
              </w:rPr>
            </w:pPr>
          </w:p>
        </w:tc>
        <w:tc>
          <w:tcPr>
            <w:tcW w:w="973" w:type="pct"/>
            <w:vAlign w:val="center"/>
          </w:tcPr>
          <w:p w14:paraId="5A72C9DA" w14:textId="2C3CF559" w:rsidR="00253B9C" w:rsidRPr="00FC0A93" w:rsidRDefault="00253B9C"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MES Audit Loader</w:t>
            </w:r>
          </w:p>
        </w:tc>
        <w:tc>
          <w:tcPr>
            <w:tcW w:w="3242" w:type="pct"/>
            <w:vMerge/>
          </w:tcPr>
          <w:p w14:paraId="00B6A2C0" w14:textId="77777777" w:rsidR="00253B9C" w:rsidRPr="00FC0A93" w:rsidRDefault="00253B9C" w:rsidP="006F0A0E">
            <w:pPr>
              <w:spacing w:before="0" w:after="120"/>
              <w:cnfStyle w:val="000000000000" w:firstRow="0" w:lastRow="0" w:firstColumn="0" w:lastColumn="0" w:oddVBand="0" w:evenVBand="0" w:oddHBand="0" w:evenHBand="0" w:firstRowFirstColumn="0" w:firstRowLastColumn="0" w:lastRowFirstColumn="0" w:lastRowLastColumn="0"/>
            </w:pPr>
          </w:p>
        </w:tc>
      </w:tr>
      <w:tr w:rsidR="00F31C2F" w:rsidRPr="00FC0A93" w14:paraId="61D4DB57" w14:textId="77777777" w:rsidTr="00B316F6">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val="restart"/>
          </w:tcPr>
          <w:p w14:paraId="079233B8" w14:textId="32AE6367" w:rsidR="00F31C2F" w:rsidRPr="00AB059C" w:rsidRDefault="00F31C2F" w:rsidP="006F0A0E">
            <w:pPr>
              <w:spacing w:before="60" w:after="60"/>
              <w:rPr>
                <w:b w:val="0"/>
                <w:bCs w:val="0"/>
              </w:rPr>
            </w:pPr>
            <w:r w:rsidRPr="00AB059C">
              <w:rPr>
                <w:b w:val="0"/>
                <w:bCs w:val="0"/>
              </w:rPr>
              <w:t>MSB Data</w:t>
            </w:r>
          </w:p>
        </w:tc>
        <w:tc>
          <w:tcPr>
            <w:tcW w:w="973" w:type="pct"/>
            <w:vAlign w:val="center"/>
          </w:tcPr>
          <w:p w14:paraId="0ED6DA49" w14:textId="653EBAC0" w:rsidR="00F31C2F" w:rsidRPr="00FC0A93" w:rsidRDefault="00F31C2F" w:rsidP="006F0A0E">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Subject Data</w:t>
            </w:r>
          </w:p>
        </w:tc>
        <w:tc>
          <w:tcPr>
            <w:tcW w:w="3242" w:type="pct"/>
            <w:vMerge w:val="restart"/>
          </w:tcPr>
          <w:p w14:paraId="1F8C1B28" w14:textId="77777777" w:rsidR="00F31C2F"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r>
              <w:t xml:space="preserve">Infrastructure changes as part of segregation of management and business traffic as one of the </w:t>
            </w:r>
            <w:proofErr w:type="gramStart"/>
            <w:r>
              <w:t>stage</w:t>
            </w:r>
            <w:proofErr w:type="gramEnd"/>
            <w:r>
              <w:t xml:space="preserve"> 1 ‘additional services. </w:t>
            </w:r>
          </w:p>
          <w:p w14:paraId="6F891C5C" w14:textId="77777777" w:rsidR="00F31C2F"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r>
              <w:t xml:space="preserve">The MSB and audit databases need to be moved from the management to the business zone as part of this change. </w:t>
            </w:r>
          </w:p>
          <w:p w14:paraId="6380DE16" w14:textId="11427612" w:rsidR="00F31C2F" w:rsidRPr="00FC0A93"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r>
              <w:t xml:space="preserve">See section </w:t>
            </w:r>
            <w:r w:rsidRPr="00AB059C">
              <w:rPr>
                <w:i/>
                <w:iCs/>
              </w:rPr>
              <w:fldChar w:fldCharType="begin"/>
            </w:r>
            <w:r w:rsidRPr="00AB059C">
              <w:rPr>
                <w:i/>
                <w:iCs/>
              </w:rPr>
              <w:instrText xml:space="preserve"> REF _Ref123649019 \r \h </w:instrText>
            </w:r>
            <w:r>
              <w:rPr>
                <w:i/>
                <w:iCs/>
              </w:rPr>
              <w:instrText xml:space="preserve"> \* MERGEFORMAT </w:instrText>
            </w:r>
            <w:r w:rsidRPr="00AB059C">
              <w:rPr>
                <w:i/>
                <w:iCs/>
              </w:rPr>
            </w:r>
            <w:r w:rsidRPr="00AB059C">
              <w:rPr>
                <w:i/>
                <w:iCs/>
              </w:rPr>
              <w:fldChar w:fldCharType="separate"/>
            </w:r>
            <w:r w:rsidRPr="00AB059C">
              <w:rPr>
                <w:i/>
                <w:iCs/>
              </w:rPr>
              <w:t>3.7</w:t>
            </w:r>
            <w:r w:rsidRPr="00AB059C">
              <w:rPr>
                <w:i/>
                <w:iCs/>
              </w:rPr>
              <w:fldChar w:fldCharType="end"/>
            </w:r>
            <w:r w:rsidRPr="00AB059C">
              <w:rPr>
                <w:i/>
                <w:iCs/>
              </w:rPr>
              <w:t xml:space="preserve"> - </w:t>
            </w:r>
            <w:r w:rsidRPr="00AB059C">
              <w:rPr>
                <w:i/>
                <w:iCs/>
              </w:rPr>
              <w:fldChar w:fldCharType="begin"/>
            </w:r>
            <w:r w:rsidRPr="00AB059C">
              <w:rPr>
                <w:i/>
                <w:iCs/>
              </w:rPr>
              <w:instrText xml:space="preserve"> REF _Ref123649019 \h </w:instrText>
            </w:r>
            <w:r>
              <w:rPr>
                <w:i/>
                <w:iCs/>
              </w:rPr>
              <w:instrText xml:space="preserve"> \* MERGEFORMAT </w:instrText>
            </w:r>
            <w:r w:rsidRPr="00AB059C">
              <w:rPr>
                <w:i/>
                <w:iCs/>
              </w:rPr>
            </w:r>
            <w:r w:rsidRPr="00AB059C">
              <w:rPr>
                <w:i/>
                <w:iCs/>
              </w:rPr>
              <w:fldChar w:fldCharType="separate"/>
            </w:r>
            <w:r w:rsidRPr="00AB059C">
              <w:rPr>
                <w:i/>
                <w:iCs/>
              </w:rPr>
              <w:t>Network Separation</w:t>
            </w:r>
            <w:r w:rsidRPr="00AB059C">
              <w:rPr>
                <w:i/>
                <w:iCs/>
              </w:rPr>
              <w:fldChar w:fldCharType="end"/>
            </w:r>
            <w:r>
              <w:t xml:space="preserve"> for further details</w:t>
            </w:r>
          </w:p>
        </w:tc>
      </w:tr>
      <w:tr w:rsidR="00F31C2F" w:rsidRPr="00FC0A93" w14:paraId="5D27CF82" w14:textId="77777777" w:rsidTr="00B316F6">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tcPr>
          <w:p w14:paraId="1CFBF9DC" w14:textId="77777777" w:rsidR="00F31C2F" w:rsidRPr="00C12C00" w:rsidRDefault="00F31C2F" w:rsidP="006F0A0E">
            <w:pPr>
              <w:spacing w:before="60" w:after="60"/>
              <w:rPr>
                <w:b w:val="0"/>
              </w:rPr>
            </w:pPr>
          </w:p>
        </w:tc>
        <w:tc>
          <w:tcPr>
            <w:tcW w:w="973" w:type="pct"/>
            <w:vAlign w:val="center"/>
          </w:tcPr>
          <w:p w14:paraId="09AD40EC" w14:textId="328F3197" w:rsidR="00F31C2F" w:rsidRPr="00FC0A93" w:rsidRDefault="00F31C2F"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Transaction Data</w:t>
            </w:r>
          </w:p>
        </w:tc>
        <w:tc>
          <w:tcPr>
            <w:tcW w:w="3242" w:type="pct"/>
            <w:vMerge/>
          </w:tcPr>
          <w:p w14:paraId="56A04299" w14:textId="77777777" w:rsidR="00F31C2F" w:rsidRPr="00FC0A93"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p>
        </w:tc>
      </w:tr>
      <w:tr w:rsidR="00F31C2F" w:rsidRPr="00FC0A93" w14:paraId="6A528A20" w14:textId="77777777" w:rsidTr="00B316F6">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tcPr>
          <w:p w14:paraId="1EA6D3FB" w14:textId="77777777" w:rsidR="00F31C2F" w:rsidRPr="00C12C00" w:rsidRDefault="00F31C2F" w:rsidP="006F0A0E">
            <w:pPr>
              <w:spacing w:before="60" w:after="60"/>
              <w:rPr>
                <w:b w:val="0"/>
              </w:rPr>
            </w:pPr>
          </w:p>
        </w:tc>
        <w:tc>
          <w:tcPr>
            <w:tcW w:w="973" w:type="pct"/>
            <w:vAlign w:val="center"/>
          </w:tcPr>
          <w:p w14:paraId="011F1410" w14:textId="3A6E3F87" w:rsidR="00F31C2F" w:rsidRPr="00FC0A93" w:rsidRDefault="00F31C2F"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Log</w:t>
            </w:r>
            <w:r w:rsidRPr="009C1120">
              <w:rPr>
                <w:lang w:eastAsia="en-US"/>
              </w:rPr>
              <w:t xml:space="preserve"> Data </w:t>
            </w:r>
          </w:p>
        </w:tc>
        <w:tc>
          <w:tcPr>
            <w:tcW w:w="3242" w:type="pct"/>
            <w:vMerge/>
          </w:tcPr>
          <w:p w14:paraId="20514F0E" w14:textId="77777777" w:rsidR="00F31C2F" w:rsidRPr="00FC0A93"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p>
        </w:tc>
      </w:tr>
      <w:tr w:rsidR="00F31C2F" w:rsidRPr="00FC0A93" w14:paraId="568842E7" w14:textId="77777777" w:rsidTr="00B316F6">
        <w:trPr>
          <w:cantSplit/>
          <w:trHeight w:val="75"/>
        </w:trPr>
        <w:tc>
          <w:tcPr>
            <w:cnfStyle w:val="001000000000" w:firstRow="0" w:lastRow="0" w:firstColumn="1" w:lastColumn="0" w:oddVBand="0" w:evenVBand="0" w:oddHBand="0" w:evenHBand="0" w:firstRowFirstColumn="0" w:firstRowLastColumn="0" w:lastRowFirstColumn="0" w:lastRowLastColumn="0"/>
            <w:tcW w:w="785" w:type="pct"/>
            <w:vMerge/>
          </w:tcPr>
          <w:p w14:paraId="447952BA" w14:textId="77777777" w:rsidR="00F31C2F" w:rsidRPr="00C12C00" w:rsidRDefault="00F31C2F" w:rsidP="006F0A0E">
            <w:pPr>
              <w:spacing w:before="60" w:after="60"/>
              <w:rPr>
                <w:b w:val="0"/>
              </w:rPr>
            </w:pPr>
          </w:p>
        </w:tc>
        <w:tc>
          <w:tcPr>
            <w:tcW w:w="973" w:type="pct"/>
            <w:vAlign w:val="center"/>
          </w:tcPr>
          <w:p w14:paraId="7D677CE3" w14:textId="3287F76F" w:rsidR="00F31C2F" w:rsidRPr="00FC0A93" w:rsidRDefault="00F31C2F" w:rsidP="006F0A0E">
            <w:pPr>
              <w:spacing w:before="60" w:after="60"/>
              <w:cnfStyle w:val="000000000000" w:firstRow="0" w:lastRow="0" w:firstColumn="0" w:lastColumn="0" w:oddVBand="0" w:evenVBand="0" w:oddHBand="0" w:evenHBand="0" w:firstRowFirstColumn="0" w:firstRowLastColumn="0" w:lastRowFirstColumn="0" w:lastRowLastColumn="0"/>
            </w:pPr>
            <w:r>
              <w:rPr>
                <w:lang w:eastAsia="en-US"/>
              </w:rPr>
              <w:t xml:space="preserve">MSB </w:t>
            </w:r>
            <w:r w:rsidRPr="009C1120">
              <w:rPr>
                <w:lang w:eastAsia="en-US"/>
              </w:rPr>
              <w:t>Audit Data</w:t>
            </w:r>
          </w:p>
        </w:tc>
        <w:tc>
          <w:tcPr>
            <w:tcW w:w="3242" w:type="pct"/>
            <w:vMerge/>
          </w:tcPr>
          <w:p w14:paraId="062F1012" w14:textId="77777777" w:rsidR="00F31C2F" w:rsidRPr="00FC0A93" w:rsidRDefault="00F31C2F" w:rsidP="006F0A0E">
            <w:pPr>
              <w:spacing w:before="0" w:after="120"/>
              <w:cnfStyle w:val="000000000000" w:firstRow="0" w:lastRow="0" w:firstColumn="0" w:lastColumn="0" w:oddVBand="0" w:evenVBand="0" w:oddHBand="0" w:evenHBand="0" w:firstRowFirstColumn="0" w:firstRowLastColumn="0" w:lastRowFirstColumn="0" w:lastRowLastColumn="0"/>
            </w:pPr>
          </w:p>
        </w:tc>
      </w:tr>
      <w:tr w:rsidR="006F0A0E" w:rsidRPr="00FC0A93" w14:paraId="4098645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11B52567" w14:textId="52D5C733" w:rsidR="006F0A0E" w:rsidRPr="00C12C00" w:rsidRDefault="006F0A0E" w:rsidP="006F0A0E">
            <w:pPr>
              <w:spacing w:before="60" w:after="60"/>
              <w:rPr>
                <w:b w:val="0"/>
              </w:rPr>
            </w:pPr>
            <w:r>
              <w:rPr>
                <w:b w:val="0"/>
              </w:rPr>
              <w:t>MES</w:t>
            </w:r>
          </w:p>
        </w:tc>
        <w:tc>
          <w:tcPr>
            <w:tcW w:w="0" w:type="pct"/>
          </w:tcPr>
          <w:p w14:paraId="6D68A4AD" w14:textId="7BF29531" w:rsidR="006F0A0E" w:rsidRPr="00FC0A93" w:rsidRDefault="006F0A0E" w:rsidP="006F0A0E">
            <w:pPr>
              <w:spacing w:before="60" w:after="60"/>
              <w:cnfStyle w:val="000000000000" w:firstRow="0" w:lastRow="0" w:firstColumn="0" w:lastColumn="0" w:oddVBand="0" w:evenVBand="0" w:oddHBand="0" w:evenHBand="0" w:firstRowFirstColumn="0" w:firstRowLastColumn="0" w:lastRowFirstColumn="0" w:lastRowLastColumn="0"/>
            </w:pPr>
            <w:r w:rsidRPr="00DB5638">
              <w:rPr>
                <w:rFonts w:cs="Arial"/>
              </w:rPr>
              <w:t>Fingerprint Biometric Data</w:t>
            </w:r>
          </w:p>
        </w:tc>
        <w:tc>
          <w:tcPr>
            <w:tcW w:w="0" w:type="pct"/>
            <w:vAlign w:val="center"/>
          </w:tcPr>
          <w:p w14:paraId="62826CE4" w14:textId="21845745" w:rsidR="006F0A0E" w:rsidRPr="00FC0A93" w:rsidRDefault="00EB0224" w:rsidP="00F31C2F">
            <w:pPr>
              <w:spacing w:before="0" w:after="120"/>
              <w:cnfStyle w:val="000000000000" w:firstRow="0" w:lastRow="0" w:firstColumn="0" w:lastColumn="0" w:oddVBand="0" w:evenVBand="0" w:oddHBand="0" w:evenHBand="0" w:firstRowFirstColumn="0" w:firstRowLastColumn="0" w:lastRowFirstColumn="0" w:lastRowLastColumn="0"/>
            </w:pPr>
            <w:r>
              <w:rPr>
                <w:rFonts w:cs="Arial"/>
              </w:rPr>
              <w:t>Data m</w:t>
            </w:r>
            <w:r w:rsidR="006F0A0E" w:rsidRPr="00DB5638">
              <w:rPr>
                <w:rFonts w:cs="Arial"/>
              </w:rPr>
              <w:t xml:space="preserve">igration and storage of the </w:t>
            </w:r>
            <w:r w:rsidR="006F0A0E">
              <w:rPr>
                <w:rFonts w:cs="Arial"/>
              </w:rPr>
              <w:t xml:space="preserve">initial fingerprint </w:t>
            </w:r>
            <w:r w:rsidR="006F0A0E" w:rsidRPr="00DB5638">
              <w:rPr>
                <w:rFonts w:cs="Arial"/>
              </w:rPr>
              <w:t>data collections</w:t>
            </w:r>
            <w:r w:rsidR="00F31C2F">
              <w:rPr>
                <w:rFonts w:cs="Arial"/>
              </w:rPr>
              <w:t>. See sectio</w:t>
            </w:r>
            <w:r w:rsidR="00F31C2F" w:rsidRPr="00AB059C">
              <w:rPr>
                <w:rFonts w:cs="Arial"/>
                <w:i/>
                <w:iCs/>
              </w:rPr>
              <w:t xml:space="preserve">n </w:t>
            </w:r>
            <w:r w:rsidR="00F31C2F" w:rsidRPr="00AB059C">
              <w:rPr>
                <w:rFonts w:cs="Arial"/>
                <w:i/>
                <w:iCs/>
              </w:rPr>
              <w:fldChar w:fldCharType="begin"/>
            </w:r>
            <w:r w:rsidR="00F31C2F" w:rsidRPr="00AB059C">
              <w:rPr>
                <w:rFonts w:cs="Arial"/>
                <w:i/>
                <w:iCs/>
              </w:rPr>
              <w:instrText xml:space="preserve"> REF _Ref123649202 \r \h </w:instrText>
            </w:r>
            <w:r w:rsidR="00F31C2F">
              <w:rPr>
                <w:rFonts w:cs="Arial"/>
                <w:i/>
                <w:iCs/>
              </w:rPr>
              <w:instrText xml:space="preserve"> \* MERGEFORMAT </w:instrText>
            </w:r>
            <w:r w:rsidR="00F31C2F" w:rsidRPr="00AB059C">
              <w:rPr>
                <w:rFonts w:cs="Arial"/>
                <w:i/>
                <w:iCs/>
              </w:rPr>
            </w:r>
            <w:r w:rsidR="00F31C2F" w:rsidRPr="00AB059C">
              <w:rPr>
                <w:rFonts w:cs="Arial"/>
                <w:i/>
                <w:iCs/>
              </w:rPr>
              <w:fldChar w:fldCharType="separate"/>
            </w:r>
            <w:r w:rsidR="00F31C2F" w:rsidRPr="00AB059C">
              <w:rPr>
                <w:rFonts w:cs="Arial"/>
                <w:i/>
                <w:iCs/>
              </w:rPr>
              <w:t>2.3.1</w:t>
            </w:r>
            <w:r w:rsidR="00F31C2F" w:rsidRPr="00AB059C">
              <w:rPr>
                <w:rFonts w:cs="Arial"/>
                <w:i/>
                <w:iCs/>
              </w:rPr>
              <w:fldChar w:fldCharType="end"/>
            </w:r>
            <w:r w:rsidR="00F31C2F" w:rsidRPr="00AB059C">
              <w:rPr>
                <w:rFonts w:cs="Arial"/>
                <w:i/>
                <w:iCs/>
              </w:rPr>
              <w:t xml:space="preserve"> - </w:t>
            </w:r>
            <w:r w:rsidR="00F31C2F" w:rsidRPr="00AB059C">
              <w:rPr>
                <w:rFonts w:cs="Arial"/>
                <w:i/>
                <w:iCs/>
              </w:rPr>
              <w:fldChar w:fldCharType="begin"/>
            </w:r>
            <w:r w:rsidR="00F31C2F" w:rsidRPr="00AB059C">
              <w:rPr>
                <w:rFonts w:cs="Arial"/>
                <w:i/>
                <w:iCs/>
              </w:rPr>
              <w:instrText xml:space="preserve"> REF _Ref123649206 \h </w:instrText>
            </w:r>
            <w:r w:rsidR="00F31C2F">
              <w:rPr>
                <w:rFonts w:cs="Arial"/>
                <w:i/>
                <w:iCs/>
              </w:rPr>
              <w:instrText xml:space="preserve"> \* MERGEFORMAT </w:instrText>
            </w:r>
            <w:r w:rsidR="00F31C2F" w:rsidRPr="00AB059C">
              <w:rPr>
                <w:rFonts w:cs="Arial"/>
                <w:i/>
                <w:iCs/>
              </w:rPr>
            </w:r>
            <w:r w:rsidR="00F31C2F" w:rsidRPr="00AB059C">
              <w:rPr>
                <w:rFonts w:cs="Arial"/>
                <w:i/>
                <w:iCs/>
              </w:rPr>
              <w:fldChar w:fldCharType="separate"/>
            </w:r>
            <w:r w:rsidR="00F31C2F" w:rsidRPr="00AB059C">
              <w:rPr>
                <w:i/>
                <w:iCs/>
              </w:rPr>
              <w:t>Data Migration and Parallel Run / Cutover Approach</w:t>
            </w:r>
            <w:r w:rsidR="00F31C2F" w:rsidRPr="00AB059C">
              <w:rPr>
                <w:rFonts w:cs="Arial"/>
                <w:i/>
                <w:iCs/>
              </w:rPr>
              <w:fldChar w:fldCharType="end"/>
            </w:r>
          </w:p>
        </w:tc>
      </w:tr>
    </w:tbl>
    <w:p w14:paraId="62A7E4D5" w14:textId="77777777" w:rsidR="006E2269" w:rsidRDefault="006E2269" w:rsidP="0077359C"/>
    <w:p w14:paraId="2D3619C3" w14:textId="79CB4490" w:rsidR="004C3945" w:rsidRDefault="00E174CB" w:rsidP="00A900BA">
      <w:pPr>
        <w:pStyle w:val="Heading3"/>
      </w:pPr>
      <w:bookmarkStart w:id="21" w:name="_Toc124950205"/>
      <w:r>
        <w:t>Fingerprint Base Capability Validation -</w:t>
      </w:r>
      <w:r w:rsidR="004C3945">
        <w:t xml:space="preserve"> Change Summary</w:t>
      </w:r>
      <w:bookmarkEnd w:id="21"/>
      <w:r w:rsidR="004C3945">
        <w:t xml:space="preserve"> </w:t>
      </w:r>
    </w:p>
    <w:p w14:paraId="1CDAAD05" w14:textId="77777777" w:rsidR="00E827AE" w:rsidRDefault="00E827AE" w:rsidP="00E827AE">
      <w:pPr>
        <w:rPr>
          <w:lang w:eastAsia="en-US"/>
        </w:rPr>
      </w:pPr>
      <w:r>
        <w:t>The remaining fingerprint functionality (</w:t>
      </w:r>
      <w:proofErr w:type="gramStart"/>
      <w:r>
        <w:t>i.e.</w:t>
      </w:r>
      <w:proofErr w:type="gramEnd"/>
      <w:r>
        <w:t xml:space="preserve"> latent marks) is understood that have been implemented as part of the incumbent delivery. The remaining activity in this phase is to </w:t>
      </w:r>
      <w:r>
        <w:lastRenderedPageBreak/>
        <w:t xml:space="preserve">complete formal system testing of this functionality. </w:t>
      </w:r>
      <w:r>
        <w:rPr>
          <w:lang w:eastAsia="en-US"/>
        </w:rPr>
        <w:t>This extends beyond the initial operating capability of latent mark to print search which is part of stage 1. This functionality comprises:</w:t>
      </w:r>
    </w:p>
    <w:p w14:paraId="0C2C6579" w14:textId="77777777" w:rsidR="00E827AE" w:rsidRDefault="00E827AE" w:rsidP="00E827AE">
      <w:pPr>
        <w:pStyle w:val="ListParagraph"/>
        <w:numPr>
          <w:ilvl w:val="0"/>
          <w:numId w:val="3"/>
        </w:numPr>
      </w:pPr>
      <w:r>
        <w:t>Print to print (various operations)</w:t>
      </w:r>
    </w:p>
    <w:p w14:paraId="1E3D7F78" w14:textId="49836E0D" w:rsidR="00E827AE" w:rsidRDefault="00E827AE" w:rsidP="00E827AE">
      <w:pPr>
        <w:pStyle w:val="ListParagraph"/>
        <w:numPr>
          <w:ilvl w:val="0"/>
          <w:numId w:val="3"/>
        </w:numPr>
      </w:pPr>
      <w:r>
        <w:t>Print to mark (various operations including fingerprints and palms)</w:t>
      </w:r>
    </w:p>
    <w:p w14:paraId="384FCE06" w14:textId="5B17C211" w:rsidR="00E827AE" w:rsidRDefault="00E827AE" w:rsidP="00E827AE">
      <w:pPr>
        <w:pStyle w:val="ListParagraph"/>
        <w:numPr>
          <w:ilvl w:val="0"/>
          <w:numId w:val="3"/>
        </w:numPr>
      </w:pPr>
      <w:r>
        <w:t>Mark to mark (various operations including fingerprints and palms)</w:t>
      </w:r>
    </w:p>
    <w:p w14:paraId="508F0B47" w14:textId="6D81F055" w:rsidR="00E827AE" w:rsidRDefault="00E827AE" w:rsidP="00AB059C">
      <w:pPr>
        <w:pStyle w:val="ListParagraph"/>
        <w:numPr>
          <w:ilvl w:val="0"/>
          <w:numId w:val="3"/>
        </w:numPr>
      </w:pPr>
      <w:r>
        <w:t>Orthogonal re-ranking for the above</w:t>
      </w:r>
    </w:p>
    <w:p w14:paraId="1EB683FB" w14:textId="4B5D2CDE" w:rsidR="00E827AE" w:rsidRDefault="00E827AE" w:rsidP="00E827AE">
      <w:r>
        <w:t>No specific performance or OAT is required as the testing during stage 1 has been at the full fingerprint volumes and using all system components. In the programme plan a short period of performance and OAT regression testing is included to verify that the system is still operating as expected from an NFR perspective after any changes that have been made for defects identified during system testing.</w:t>
      </w:r>
    </w:p>
    <w:p w14:paraId="1512A679" w14:textId="26CD04A9" w:rsidR="003329FA" w:rsidRDefault="00E827AE" w:rsidP="00D40697">
      <w:r>
        <w:t>The only functional change that is anticipated is to update the Matcher Subsystem Simulator to handle any remaining fingerprint functionality</w:t>
      </w:r>
      <w:r w:rsidR="006C17BC">
        <w:t>.</w:t>
      </w:r>
      <w:r>
        <w:rPr>
          <w:rStyle w:val="FootnoteReference"/>
        </w:rPr>
        <w:footnoteReference w:id="4"/>
      </w:r>
      <w:r w:rsidR="003329FA">
        <w:t xml:space="preserve"> System testing may necessitate minor changes to components to respond to defects or change requests, but these will not be depicted here, and will be handled as they are identified.</w:t>
      </w:r>
    </w:p>
    <w:p w14:paraId="4D8BDA8D" w14:textId="4D69024A" w:rsidR="003329FA" w:rsidRDefault="003329FA" w:rsidP="00D40697">
      <w:r>
        <w:t>Steps associated with rollout of this functionality (</w:t>
      </w:r>
      <w:proofErr w:type="gramStart"/>
      <w:r>
        <w:t>e.g.</w:t>
      </w:r>
      <w:proofErr w:type="gramEnd"/>
      <w:r>
        <w:t xml:space="preserve"> data migration, SIT, UAT) are not included in this stage and will be part of the later rollout phase.</w:t>
      </w:r>
    </w:p>
    <w:p w14:paraId="65E99511" w14:textId="018C32DE" w:rsidR="00DB46E0" w:rsidRDefault="00DB46E0" w:rsidP="00D0736A"/>
    <w:p w14:paraId="118071E4" w14:textId="77777777" w:rsidR="006E7BE7" w:rsidRDefault="00262C2E" w:rsidP="006E7BE7">
      <w:pPr>
        <w:keepNext/>
      </w:pPr>
      <w:r w:rsidRPr="00262C2E">
        <w:rPr>
          <w:noProof/>
          <w:lang w:eastAsia="en-US"/>
        </w:rPr>
        <w:drawing>
          <wp:inline distT="0" distB="0" distL="0" distR="0" wp14:anchorId="4D7F2213" wp14:editId="6FFA3E98">
            <wp:extent cx="5621660" cy="3701608"/>
            <wp:effectExtent l="12700" t="12700" r="171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621660" cy="3701608"/>
                    </a:xfrm>
                    <a:prstGeom prst="rect">
                      <a:avLst/>
                    </a:prstGeom>
                    <a:ln>
                      <a:solidFill>
                        <a:schemeClr val="bg1">
                          <a:lumMod val="50000"/>
                        </a:schemeClr>
                      </a:solidFill>
                    </a:ln>
                  </pic:spPr>
                </pic:pic>
              </a:graphicData>
            </a:graphic>
          </wp:inline>
        </w:drawing>
      </w:r>
    </w:p>
    <w:p w14:paraId="7CF948F6" w14:textId="656C3C44" w:rsidR="002C497E" w:rsidRDefault="006E7BE7" w:rsidP="002C497E">
      <w:pPr>
        <w:pStyle w:val="Caption"/>
        <w:rPr>
          <w:noProof/>
        </w:rPr>
      </w:pPr>
      <w:r>
        <w:t xml:space="preserve">Figure </w:t>
      </w:r>
      <w:r w:rsidR="00000000">
        <w:fldChar w:fldCharType="begin"/>
      </w:r>
      <w:r w:rsidR="00000000">
        <w:instrText xml:space="preserve"> SEQ Figure \* ARABIC </w:instrText>
      </w:r>
      <w:r w:rsidR="00000000">
        <w:fldChar w:fldCharType="separate"/>
      </w:r>
      <w:r w:rsidR="0027565E">
        <w:rPr>
          <w:noProof/>
        </w:rPr>
        <w:t>5</w:t>
      </w:r>
      <w:r w:rsidR="00000000">
        <w:rPr>
          <w:noProof/>
        </w:rPr>
        <w:fldChar w:fldCharType="end"/>
      </w:r>
      <w:r>
        <w:rPr>
          <w:noProof/>
        </w:rPr>
        <w:t xml:space="preserve"> </w:t>
      </w:r>
      <w:r w:rsidR="004B39C6" w:rsidRPr="004B39C6">
        <w:t>–</w:t>
      </w:r>
      <w:r>
        <w:rPr>
          <w:noProof/>
        </w:rPr>
        <w:t xml:space="preserve"> </w:t>
      </w:r>
      <w:r w:rsidRPr="00306873">
        <w:rPr>
          <w:noProof/>
        </w:rPr>
        <w:t xml:space="preserve">Component Changes </w:t>
      </w:r>
      <w:r w:rsidR="00717A71" w:rsidRPr="004B39C6">
        <w:t>–</w:t>
      </w:r>
      <w:r w:rsidRPr="00306873">
        <w:rPr>
          <w:noProof/>
        </w:rPr>
        <w:t xml:space="preserve"> </w:t>
      </w:r>
      <w:r w:rsidR="00AC00FA">
        <w:rPr>
          <w:noProof/>
        </w:rPr>
        <w:t>Fingerprint Base Capability Validation</w:t>
      </w:r>
    </w:p>
    <w:p w14:paraId="5479CB42" w14:textId="77777777" w:rsidR="002C497E" w:rsidRPr="002C497E" w:rsidRDefault="002C497E" w:rsidP="002C497E">
      <w:pPr>
        <w:rPr>
          <w:lang w:eastAsia="en-US"/>
        </w:rPr>
      </w:pPr>
    </w:p>
    <w:tbl>
      <w:tblPr>
        <w:tblStyle w:val="GridTable1Light-Accent5"/>
        <w:tblW w:w="5000" w:type="pct"/>
        <w:tblLook w:val="04A0" w:firstRow="1" w:lastRow="0" w:firstColumn="1" w:lastColumn="0" w:noHBand="0" w:noVBand="1"/>
      </w:tblPr>
      <w:tblGrid>
        <w:gridCol w:w="1464"/>
        <w:gridCol w:w="1439"/>
        <w:gridCol w:w="6107"/>
      </w:tblGrid>
      <w:tr w:rsidR="006E7BE7" w:rsidRPr="00DB5638" w14:paraId="23D6ADE3"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pct"/>
            <w:shd w:val="clear" w:color="auto" w:fill="DEEAF6" w:themeFill="accent1" w:themeFillTint="33"/>
          </w:tcPr>
          <w:p w14:paraId="5B3EB081" w14:textId="77777777" w:rsidR="006E7BE7" w:rsidRPr="00DB5638" w:rsidRDefault="006E7BE7" w:rsidP="005858FF">
            <w:pPr>
              <w:spacing w:before="60" w:after="60"/>
              <w:rPr>
                <w:rFonts w:cs="Arial"/>
              </w:rPr>
            </w:pPr>
            <w:r w:rsidRPr="00DB5638">
              <w:rPr>
                <w:rFonts w:cs="Arial"/>
              </w:rPr>
              <w:lastRenderedPageBreak/>
              <w:t>Subsystem</w:t>
            </w:r>
          </w:p>
        </w:tc>
        <w:tc>
          <w:tcPr>
            <w:tcW w:w="0" w:type="pct"/>
            <w:shd w:val="clear" w:color="auto" w:fill="DEEAF6" w:themeFill="accent1" w:themeFillTint="33"/>
          </w:tcPr>
          <w:p w14:paraId="0F06321D" w14:textId="77777777" w:rsidR="006E7BE7" w:rsidRPr="00DB5638" w:rsidRDefault="006E7BE7" w:rsidP="005858FF">
            <w:pPr>
              <w:spacing w:before="60" w:after="60"/>
              <w:cnfStyle w:val="100000000000" w:firstRow="1" w:lastRow="0" w:firstColumn="0" w:lastColumn="0" w:oddVBand="0" w:evenVBand="0" w:oddHBand="0" w:evenHBand="0" w:firstRowFirstColumn="0" w:firstRowLastColumn="0" w:lastRowFirstColumn="0" w:lastRowLastColumn="0"/>
              <w:rPr>
                <w:rFonts w:cs="Arial"/>
              </w:rPr>
            </w:pPr>
            <w:r w:rsidRPr="00DB5638">
              <w:rPr>
                <w:rFonts w:cs="Arial"/>
              </w:rPr>
              <w:t>Component</w:t>
            </w:r>
          </w:p>
        </w:tc>
        <w:tc>
          <w:tcPr>
            <w:tcW w:w="2823" w:type="pct"/>
            <w:shd w:val="clear" w:color="auto" w:fill="DEEAF6" w:themeFill="accent1" w:themeFillTint="33"/>
          </w:tcPr>
          <w:p w14:paraId="7BBD2F90" w14:textId="017B0AC3" w:rsidR="002C497E" w:rsidRPr="00DB5638" w:rsidRDefault="006E7BE7" w:rsidP="005858FF">
            <w:pPr>
              <w:spacing w:before="60" w:after="60"/>
              <w:cnfStyle w:val="100000000000" w:firstRow="1" w:lastRow="0" w:firstColumn="0" w:lastColumn="0" w:oddVBand="0" w:evenVBand="0" w:oddHBand="0" w:evenHBand="0" w:firstRowFirstColumn="0" w:firstRowLastColumn="0" w:lastRowFirstColumn="0" w:lastRowLastColumn="0"/>
              <w:rPr>
                <w:rFonts w:cs="Arial"/>
                <w:b w:val="0"/>
                <w:bCs w:val="0"/>
              </w:rPr>
            </w:pPr>
            <w:r w:rsidRPr="00DB5638">
              <w:rPr>
                <w:rFonts w:cs="Arial"/>
              </w:rPr>
              <w:t>Change Description</w:t>
            </w:r>
          </w:p>
        </w:tc>
      </w:tr>
      <w:tr w:rsidR="00284C47" w:rsidRPr="00DB5638" w14:paraId="7E7635A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5CBDA14A" w14:textId="391BC96E" w:rsidR="00284C47" w:rsidRPr="00DB5638" w:rsidRDefault="00284C47" w:rsidP="00284C47">
            <w:pPr>
              <w:spacing w:before="60" w:after="60"/>
              <w:rPr>
                <w:rFonts w:cs="Arial"/>
                <w:b w:val="0"/>
                <w:bCs w:val="0"/>
              </w:rPr>
            </w:pPr>
            <w:r w:rsidRPr="00DB5638">
              <w:rPr>
                <w:rFonts w:cs="Arial"/>
                <w:b w:val="0"/>
                <w:bCs w:val="0"/>
              </w:rPr>
              <w:t>Test Components</w:t>
            </w:r>
          </w:p>
        </w:tc>
        <w:tc>
          <w:tcPr>
            <w:tcW w:w="0" w:type="pct"/>
          </w:tcPr>
          <w:p w14:paraId="71E16F84" w14:textId="7A4CD454"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Matcher Service Bus Simulator</w:t>
            </w:r>
          </w:p>
        </w:tc>
        <w:tc>
          <w:tcPr>
            <w:tcW w:w="2823" w:type="pct"/>
          </w:tcPr>
          <w:p w14:paraId="708020C6" w14:textId="7EA1C977"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Updates to simulate new stage 2 functionality for Central systems to test with</w:t>
            </w:r>
          </w:p>
        </w:tc>
      </w:tr>
      <w:tr w:rsidR="00284C47" w:rsidRPr="00DB5638" w14:paraId="76D7C8A8"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0E079B77" w14:textId="166CF05D" w:rsidR="00284C47" w:rsidRPr="00DB5638" w:rsidRDefault="00284C47" w:rsidP="00284C47">
            <w:pPr>
              <w:spacing w:before="60" w:after="60"/>
              <w:rPr>
                <w:rFonts w:cs="Arial"/>
                <w:b w:val="0"/>
                <w:bCs w:val="0"/>
              </w:rPr>
            </w:pPr>
            <w:r w:rsidRPr="00DB5638">
              <w:rPr>
                <w:rFonts w:cs="Arial"/>
                <w:b w:val="0"/>
                <w:bCs w:val="0"/>
              </w:rPr>
              <w:t>Matching Engines</w:t>
            </w:r>
          </w:p>
        </w:tc>
        <w:tc>
          <w:tcPr>
            <w:tcW w:w="0" w:type="pct"/>
          </w:tcPr>
          <w:p w14:paraId="54E3D7EE" w14:textId="3053C93C"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Fingerprint Biometric Data</w:t>
            </w:r>
          </w:p>
        </w:tc>
        <w:tc>
          <w:tcPr>
            <w:tcW w:w="2823" w:type="pct"/>
          </w:tcPr>
          <w:p w14:paraId="43DFAC0A" w14:textId="4200D5BC"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Migration and storage of the new latent data collections</w:t>
            </w:r>
          </w:p>
        </w:tc>
      </w:tr>
      <w:tr w:rsidR="00284C47" w:rsidRPr="00DB5638" w14:paraId="597C0F2E"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44D8DA36" w14:textId="301B3943" w:rsidR="00284C47" w:rsidRPr="00DB5638" w:rsidRDefault="00284C47" w:rsidP="00284C47">
            <w:pPr>
              <w:spacing w:before="60" w:after="60"/>
              <w:rPr>
                <w:rFonts w:cs="Arial"/>
                <w:b w:val="0"/>
                <w:bCs w:val="0"/>
              </w:rPr>
            </w:pPr>
            <w:r>
              <w:rPr>
                <w:rFonts w:cs="Arial"/>
                <w:b w:val="0"/>
                <w:bCs w:val="0"/>
              </w:rPr>
              <w:t>MSB Data</w:t>
            </w:r>
          </w:p>
        </w:tc>
        <w:tc>
          <w:tcPr>
            <w:tcW w:w="0" w:type="pct"/>
          </w:tcPr>
          <w:p w14:paraId="4E382CBF" w14:textId="61BB140B"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Pr>
                <w:rFonts w:cs="Arial"/>
              </w:rPr>
              <w:t>Subject Data</w:t>
            </w:r>
          </w:p>
        </w:tc>
        <w:tc>
          <w:tcPr>
            <w:tcW w:w="2823" w:type="pct"/>
          </w:tcPr>
          <w:p w14:paraId="5C198123" w14:textId="1197789F" w:rsidR="00284C47" w:rsidRPr="00DB5638" w:rsidRDefault="00284C47" w:rsidP="00284C47">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Migration and storage of the new latent data collections</w:t>
            </w:r>
          </w:p>
        </w:tc>
      </w:tr>
    </w:tbl>
    <w:p w14:paraId="7F0A4533" w14:textId="77777777" w:rsidR="006E7BE7" w:rsidRPr="00D40697" w:rsidRDefault="006E7BE7" w:rsidP="00D40697">
      <w:pPr>
        <w:rPr>
          <w:lang w:eastAsia="en-US"/>
        </w:rPr>
      </w:pPr>
    </w:p>
    <w:p w14:paraId="7A39ADAE" w14:textId="77356DC9" w:rsidR="00E04E72" w:rsidRDefault="00E174CB" w:rsidP="00E04E72">
      <w:pPr>
        <w:pStyle w:val="Heading3"/>
      </w:pPr>
      <w:bookmarkStart w:id="22" w:name="_Toc124950206"/>
      <w:r>
        <w:t xml:space="preserve">Face Base Capability Validation - </w:t>
      </w:r>
      <w:r w:rsidR="00E04E72">
        <w:t>Change Summary</w:t>
      </w:r>
      <w:bookmarkEnd w:id="22"/>
    </w:p>
    <w:p w14:paraId="79246087" w14:textId="193E14D3" w:rsidR="00E04E72" w:rsidRDefault="00E04E72" w:rsidP="00E04E72">
      <w:pPr>
        <w:rPr>
          <w:lang w:eastAsia="en-US"/>
        </w:rPr>
      </w:pPr>
      <w:r>
        <w:rPr>
          <w:lang w:eastAsia="en-US"/>
        </w:rPr>
        <w:t xml:space="preserve">The changes </w:t>
      </w:r>
      <w:r w:rsidR="00420080">
        <w:rPr>
          <w:lang w:eastAsia="en-US"/>
        </w:rPr>
        <w:t xml:space="preserve">for the face base capability </w:t>
      </w:r>
      <w:r>
        <w:rPr>
          <w:lang w:eastAsia="en-US"/>
        </w:rPr>
        <w:t xml:space="preserve">are to implement </w:t>
      </w:r>
      <w:r w:rsidR="00DB46E0">
        <w:rPr>
          <w:lang w:eastAsia="en-US"/>
        </w:rPr>
        <w:t xml:space="preserve">and test </w:t>
      </w:r>
      <w:r>
        <w:rPr>
          <w:lang w:eastAsia="en-US"/>
        </w:rPr>
        <w:t>face matching capability</w:t>
      </w:r>
      <w:r w:rsidR="006C17BC">
        <w:rPr>
          <w:lang w:eastAsia="en-US"/>
        </w:rPr>
        <w:t xml:space="preserve"> for use by immigration and law enforcement purposes in the later rollout phases.</w:t>
      </w:r>
      <w:r>
        <w:rPr>
          <w:lang w:eastAsia="en-US"/>
        </w:rPr>
        <w:t xml:space="preserve"> </w:t>
      </w:r>
    </w:p>
    <w:p w14:paraId="2BE00863" w14:textId="6E256971" w:rsidR="00E04E72" w:rsidRDefault="00E04E72" w:rsidP="00E04E72">
      <w:pPr>
        <w:rPr>
          <w:lang w:eastAsia="en-US"/>
        </w:rPr>
      </w:pPr>
      <w:r>
        <w:rPr>
          <w:lang w:eastAsia="en-US"/>
        </w:rPr>
        <w:t xml:space="preserve">This </w:t>
      </w:r>
      <w:r w:rsidR="006E2097">
        <w:rPr>
          <w:lang w:eastAsia="en-US"/>
        </w:rPr>
        <w:t xml:space="preserve">new </w:t>
      </w:r>
      <w:r>
        <w:rPr>
          <w:lang w:eastAsia="en-US"/>
        </w:rPr>
        <w:t>functionality comprises</w:t>
      </w:r>
      <w:r w:rsidR="006C17BC">
        <w:rPr>
          <w:lang w:eastAsia="en-US"/>
        </w:rPr>
        <w:t xml:space="preserve"> at its core</w:t>
      </w:r>
      <w:r>
        <w:rPr>
          <w:lang w:eastAsia="en-US"/>
        </w:rPr>
        <w:t>:</w:t>
      </w:r>
    </w:p>
    <w:p w14:paraId="70C6228C" w14:textId="30A33ED3" w:rsidR="00E04E72" w:rsidRDefault="00D773AF" w:rsidP="00E04E72">
      <w:pPr>
        <w:pStyle w:val="ListParagraph"/>
        <w:numPr>
          <w:ilvl w:val="0"/>
          <w:numId w:val="3"/>
        </w:numPr>
      </w:pPr>
      <w:r>
        <w:t>Verification of face (1:1)</w:t>
      </w:r>
    </w:p>
    <w:p w14:paraId="0D674C50" w14:textId="6B8A339B" w:rsidR="006C17BC" w:rsidRDefault="00D773AF" w:rsidP="00AB059C">
      <w:pPr>
        <w:pStyle w:val="ListParagraph"/>
        <w:numPr>
          <w:ilvl w:val="0"/>
          <w:numId w:val="3"/>
        </w:numPr>
      </w:pPr>
      <w:r>
        <w:t>Search of face (1:M)</w:t>
      </w:r>
    </w:p>
    <w:p w14:paraId="2606A55C" w14:textId="7D2CFB16" w:rsidR="006C17BC" w:rsidRDefault="006C17BC" w:rsidP="00BB3498">
      <w:r>
        <w:t>This includes implementation of new MSB workflows for face matching, implementation of a new face MES to perform biometric matching, build out of additional server capacity (described in the infrastructure section) and full functional and non-functional testing</w:t>
      </w:r>
      <w:r w:rsidR="00863E5C">
        <w:t xml:space="preserve"> including system acceptance BAT</w:t>
      </w:r>
      <w:r>
        <w:t>.</w:t>
      </w:r>
    </w:p>
    <w:p w14:paraId="5772EDCF" w14:textId="602E8A1B" w:rsidR="00420080" w:rsidRDefault="00420080" w:rsidP="00BB3498">
      <w:r>
        <w:t>This stage does not include rollout activities including data migration, system integration testing, UAT</w:t>
      </w:r>
      <w:r w:rsidR="00863E5C">
        <w:t xml:space="preserve">, </w:t>
      </w:r>
      <w:r>
        <w:t>live readiness / cutover</w:t>
      </w:r>
      <w:r w:rsidR="00863E5C">
        <w:t xml:space="preserve"> and BAT baseline testing.</w:t>
      </w:r>
    </w:p>
    <w:p w14:paraId="17053095" w14:textId="77777777" w:rsidR="006E7BE7" w:rsidRDefault="00E04E72" w:rsidP="006E7BE7">
      <w:pPr>
        <w:keepNext/>
      </w:pPr>
      <w:r w:rsidRPr="00262C2E">
        <w:rPr>
          <w:noProof/>
          <w:lang w:eastAsia="en-US"/>
        </w:rPr>
        <w:drawing>
          <wp:inline distT="0" distB="0" distL="0" distR="0" wp14:anchorId="65DD1C56" wp14:editId="18AC4EC2">
            <wp:extent cx="5629120" cy="3727475"/>
            <wp:effectExtent l="12700" t="12700" r="1016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629120" cy="3727475"/>
                    </a:xfrm>
                    <a:prstGeom prst="rect">
                      <a:avLst/>
                    </a:prstGeom>
                    <a:ln>
                      <a:solidFill>
                        <a:schemeClr val="bg1">
                          <a:lumMod val="50000"/>
                        </a:schemeClr>
                      </a:solidFill>
                    </a:ln>
                  </pic:spPr>
                </pic:pic>
              </a:graphicData>
            </a:graphic>
          </wp:inline>
        </w:drawing>
      </w:r>
    </w:p>
    <w:p w14:paraId="65B12B26" w14:textId="28D80A12" w:rsidR="006E7BE7" w:rsidRDefault="006E7BE7" w:rsidP="00DB5638">
      <w:pPr>
        <w:pStyle w:val="Caption"/>
      </w:pPr>
      <w:r>
        <w:t xml:space="preserve">Figure </w:t>
      </w:r>
      <w:r w:rsidR="00000000">
        <w:fldChar w:fldCharType="begin"/>
      </w:r>
      <w:r w:rsidR="00000000">
        <w:instrText xml:space="preserve"> SEQ Figure \* ARABIC </w:instrText>
      </w:r>
      <w:r w:rsidR="00000000">
        <w:fldChar w:fldCharType="separate"/>
      </w:r>
      <w:r w:rsidR="0027565E">
        <w:rPr>
          <w:noProof/>
        </w:rPr>
        <w:t>6</w:t>
      </w:r>
      <w:r w:rsidR="00000000">
        <w:rPr>
          <w:noProof/>
        </w:rPr>
        <w:fldChar w:fldCharType="end"/>
      </w:r>
      <w:r>
        <w:t xml:space="preserve"> </w:t>
      </w:r>
      <w:r w:rsidR="004B39C6" w:rsidRPr="004B39C6">
        <w:t>–</w:t>
      </w:r>
      <w:r>
        <w:t xml:space="preserve"> </w:t>
      </w:r>
      <w:r w:rsidRPr="00875F1F">
        <w:t xml:space="preserve">Component Changes </w:t>
      </w:r>
      <w:r w:rsidR="00261FDE">
        <w:t>–</w:t>
      </w:r>
      <w:r w:rsidRPr="00875F1F">
        <w:t xml:space="preserve"> </w:t>
      </w:r>
      <w:r w:rsidR="00261FDE">
        <w:t>Face Base Capability</w:t>
      </w:r>
    </w:p>
    <w:p w14:paraId="3B331B31" w14:textId="77777777" w:rsidR="006E7BE7" w:rsidRDefault="006E7BE7" w:rsidP="00E04E72">
      <w:pPr>
        <w:rPr>
          <w:lang w:eastAsia="en-US"/>
        </w:rPr>
      </w:pPr>
    </w:p>
    <w:tbl>
      <w:tblPr>
        <w:tblStyle w:val="GridTable1Light-Accent5"/>
        <w:tblW w:w="5000" w:type="pct"/>
        <w:tblLook w:val="04A0" w:firstRow="1" w:lastRow="0" w:firstColumn="1" w:lastColumn="0" w:noHBand="0" w:noVBand="1"/>
      </w:tblPr>
      <w:tblGrid>
        <w:gridCol w:w="1464"/>
        <w:gridCol w:w="2221"/>
        <w:gridCol w:w="5325"/>
      </w:tblGrid>
      <w:tr w:rsidR="006E7BE7" w:rsidRPr="00DB5638" w14:paraId="553BC47C"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12" w:type="pct"/>
            <w:shd w:val="clear" w:color="auto" w:fill="DEEAF6" w:themeFill="accent1" w:themeFillTint="33"/>
          </w:tcPr>
          <w:p w14:paraId="4111F333" w14:textId="77777777" w:rsidR="006E7BE7" w:rsidRPr="00DB5638" w:rsidRDefault="006E7BE7" w:rsidP="005858FF">
            <w:pPr>
              <w:spacing w:before="60" w:after="60"/>
            </w:pPr>
            <w:r w:rsidRPr="00DB5638">
              <w:lastRenderedPageBreak/>
              <w:t>Subsystem</w:t>
            </w:r>
          </w:p>
        </w:tc>
        <w:tc>
          <w:tcPr>
            <w:tcW w:w="1233" w:type="pct"/>
            <w:shd w:val="clear" w:color="auto" w:fill="DEEAF6" w:themeFill="accent1" w:themeFillTint="33"/>
          </w:tcPr>
          <w:p w14:paraId="68ABB87A" w14:textId="77777777" w:rsidR="006E7BE7" w:rsidRPr="00DB5638" w:rsidRDefault="006E7BE7" w:rsidP="005858FF">
            <w:pPr>
              <w:spacing w:before="60" w:after="60"/>
              <w:cnfStyle w:val="100000000000" w:firstRow="1" w:lastRow="0" w:firstColumn="0" w:lastColumn="0" w:oddVBand="0" w:evenVBand="0" w:oddHBand="0" w:evenHBand="0" w:firstRowFirstColumn="0" w:firstRowLastColumn="0" w:lastRowFirstColumn="0" w:lastRowLastColumn="0"/>
            </w:pPr>
            <w:r w:rsidRPr="00DB5638">
              <w:t>Component</w:t>
            </w:r>
          </w:p>
        </w:tc>
        <w:tc>
          <w:tcPr>
            <w:tcW w:w="2955" w:type="pct"/>
            <w:shd w:val="clear" w:color="auto" w:fill="DEEAF6" w:themeFill="accent1" w:themeFillTint="33"/>
          </w:tcPr>
          <w:p w14:paraId="1ED10F11" w14:textId="77777777" w:rsidR="006E7BE7" w:rsidRPr="00DB5638" w:rsidRDefault="006E7BE7" w:rsidP="005858FF">
            <w:pPr>
              <w:spacing w:before="60" w:after="60"/>
              <w:cnfStyle w:val="100000000000" w:firstRow="1" w:lastRow="0" w:firstColumn="0" w:lastColumn="0" w:oddVBand="0" w:evenVBand="0" w:oddHBand="0" w:evenHBand="0" w:firstRowFirstColumn="0" w:firstRowLastColumn="0" w:lastRowFirstColumn="0" w:lastRowLastColumn="0"/>
            </w:pPr>
            <w:r w:rsidRPr="00DB5638">
              <w:t>Change Description</w:t>
            </w:r>
          </w:p>
        </w:tc>
      </w:tr>
      <w:tr w:rsidR="005907A6" w:rsidRPr="00DB5638" w14:paraId="69319185" w14:textId="77777777" w:rsidTr="00942695">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restart"/>
          </w:tcPr>
          <w:p w14:paraId="4968BD31" w14:textId="77777777" w:rsidR="005907A6" w:rsidRPr="00DB5638" w:rsidRDefault="005907A6" w:rsidP="00074246">
            <w:pPr>
              <w:spacing w:before="60" w:after="60"/>
            </w:pPr>
            <w:r w:rsidRPr="00DB5638">
              <w:rPr>
                <w:b w:val="0"/>
                <w:bCs w:val="0"/>
              </w:rPr>
              <w:t>MSB</w:t>
            </w:r>
          </w:p>
          <w:p w14:paraId="70EDA38F" w14:textId="03071DC0" w:rsidR="005907A6" w:rsidRPr="00DB5638" w:rsidRDefault="005907A6" w:rsidP="00074246">
            <w:pPr>
              <w:spacing w:before="60" w:after="60"/>
              <w:rPr>
                <w:b w:val="0"/>
                <w:bCs w:val="0"/>
              </w:rPr>
            </w:pPr>
          </w:p>
        </w:tc>
        <w:tc>
          <w:tcPr>
            <w:tcW w:w="1233" w:type="pct"/>
          </w:tcPr>
          <w:p w14:paraId="67A88EF8" w14:textId="687062AA" w:rsidR="005907A6" w:rsidRPr="00DB5638" w:rsidRDefault="005907A6" w:rsidP="00074246">
            <w:pPr>
              <w:spacing w:before="60" w:after="60"/>
              <w:cnfStyle w:val="000000000000" w:firstRow="0" w:lastRow="0" w:firstColumn="0" w:lastColumn="0" w:oddVBand="0" w:evenVBand="0" w:oddHBand="0" w:evenHBand="0" w:firstRowFirstColumn="0" w:firstRowLastColumn="0" w:lastRowFirstColumn="0" w:lastRowLastColumn="0"/>
            </w:pPr>
            <w:r w:rsidRPr="00DB5638">
              <w:t>Matcher Interface</w:t>
            </w:r>
          </w:p>
        </w:tc>
        <w:tc>
          <w:tcPr>
            <w:tcW w:w="2955" w:type="pct"/>
          </w:tcPr>
          <w:p w14:paraId="2B25EE3E" w14:textId="430CED9F" w:rsidR="005907A6" w:rsidRPr="00DB5638" w:rsidRDefault="005907A6" w:rsidP="00074246">
            <w:pPr>
              <w:spacing w:before="60" w:after="60"/>
              <w:cnfStyle w:val="000000000000" w:firstRow="0" w:lastRow="0" w:firstColumn="0" w:lastColumn="0" w:oddVBand="0" w:evenVBand="0" w:oddHBand="0" w:evenHBand="0" w:firstRowFirstColumn="0" w:firstRowLastColumn="0" w:lastRowFirstColumn="0" w:lastRowLastColumn="0"/>
            </w:pPr>
            <w:r w:rsidRPr="00DB5638">
              <w:t>Updates to interface to include face elements (</w:t>
            </w:r>
            <w:proofErr w:type="gramStart"/>
            <w:r w:rsidRPr="00DB5638">
              <w:t>e.g.</w:t>
            </w:r>
            <w:proofErr w:type="gramEnd"/>
            <w:r w:rsidRPr="00DB5638">
              <w:t xml:space="preserve"> update XSDs)</w:t>
            </w:r>
            <w:r>
              <w:t>.</w:t>
            </w:r>
            <w:r w:rsidRPr="00DB5638">
              <w:t xml:space="preserve"> </w:t>
            </w:r>
            <w:r>
              <w:t>R</w:t>
            </w:r>
            <w:r w:rsidRPr="00DB5638">
              <w:t>e</w:t>
            </w:r>
            <w:r>
              <w:t>-</w:t>
            </w:r>
            <w:r w:rsidRPr="00DB5638">
              <w:t>use and potential minor amendments to existing interface to handle fingerprints from IABS</w:t>
            </w:r>
            <w:r>
              <w:t>.</w:t>
            </w:r>
          </w:p>
        </w:tc>
      </w:tr>
      <w:tr w:rsidR="005907A6" w:rsidRPr="00DB5638" w14:paraId="56B75224" w14:textId="77777777" w:rsidTr="00942695">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tcPr>
          <w:p w14:paraId="2DA882B8" w14:textId="16A4C00F" w:rsidR="005907A6" w:rsidRPr="00DB5638" w:rsidRDefault="005907A6" w:rsidP="00074246">
            <w:pPr>
              <w:spacing w:before="60" w:after="60"/>
              <w:rPr>
                <w:b w:val="0"/>
              </w:rPr>
            </w:pPr>
          </w:p>
        </w:tc>
        <w:tc>
          <w:tcPr>
            <w:tcW w:w="1233" w:type="pct"/>
          </w:tcPr>
          <w:p w14:paraId="34AB99CC" w14:textId="13FA38C6" w:rsidR="005907A6" w:rsidRPr="00DB5638" w:rsidRDefault="005907A6" w:rsidP="00074246">
            <w:pPr>
              <w:spacing w:before="60" w:after="60"/>
              <w:cnfStyle w:val="000000000000" w:firstRow="0" w:lastRow="0" w:firstColumn="0" w:lastColumn="0" w:oddVBand="0" w:evenVBand="0" w:oddHBand="0" w:evenHBand="0" w:firstRowFirstColumn="0" w:firstRowLastColumn="0" w:lastRowFirstColumn="0" w:lastRowLastColumn="0"/>
            </w:pPr>
            <w:r w:rsidRPr="00DB5638">
              <w:t>Transaction manager &amp; workflow</w:t>
            </w:r>
          </w:p>
        </w:tc>
        <w:tc>
          <w:tcPr>
            <w:tcW w:w="2955" w:type="pct"/>
          </w:tcPr>
          <w:p w14:paraId="1AEB7A16" w14:textId="6204C04F" w:rsidR="005907A6" w:rsidRPr="00DB5638" w:rsidRDefault="005907A6" w:rsidP="00074246">
            <w:pPr>
              <w:spacing w:before="60" w:after="60"/>
              <w:cnfStyle w:val="000000000000" w:firstRow="0" w:lastRow="0" w:firstColumn="0" w:lastColumn="0" w:oddVBand="0" w:evenVBand="0" w:oddHBand="0" w:evenHBand="0" w:firstRowFirstColumn="0" w:firstRowLastColumn="0" w:lastRowFirstColumn="0" w:lastRowLastColumn="0"/>
            </w:pPr>
            <w:r w:rsidRPr="00DB5638">
              <w:t>Extend workflow logic to handle new face search</w:t>
            </w:r>
            <w:r>
              <w:t>.</w:t>
            </w:r>
          </w:p>
        </w:tc>
      </w:tr>
      <w:tr w:rsidR="005907A6" w:rsidRPr="00DB5638" w14:paraId="7F295750"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restart"/>
            <w:vAlign w:val="center"/>
          </w:tcPr>
          <w:p w14:paraId="3E297D5F" w14:textId="2D9B8810" w:rsidR="005907A6" w:rsidRPr="00DB5638" w:rsidRDefault="005907A6" w:rsidP="005907A6">
            <w:pPr>
              <w:spacing w:before="60" w:after="60"/>
            </w:pPr>
            <w:r w:rsidRPr="009C1120">
              <w:rPr>
                <w:b w:val="0"/>
                <w:bCs w:val="0"/>
              </w:rPr>
              <w:t xml:space="preserve">MSB </w:t>
            </w:r>
            <w:r w:rsidRPr="009C1120">
              <w:rPr>
                <w:b w:val="0"/>
                <w:bCs w:val="0"/>
                <w:lang w:eastAsia="en-US"/>
              </w:rPr>
              <w:t>–</w:t>
            </w:r>
            <w:r w:rsidRPr="009C1120">
              <w:rPr>
                <w:b w:val="0"/>
                <w:bCs w:val="0"/>
              </w:rPr>
              <w:t xml:space="preserve"> </w:t>
            </w:r>
            <w:r>
              <w:rPr>
                <w:b w:val="0"/>
                <w:bCs w:val="0"/>
              </w:rPr>
              <w:t>Services</w:t>
            </w:r>
          </w:p>
        </w:tc>
        <w:tc>
          <w:tcPr>
            <w:tcW w:w="1233" w:type="pct"/>
            <w:vAlign w:val="center"/>
          </w:tcPr>
          <w:p w14:paraId="58BB7AB4" w14:textId="42BF8C61"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Transaction Manager</w:t>
            </w:r>
          </w:p>
        </w:tc>
        <w:tc>
          <w:tcPr>
            <w:tcW w:w="2955" w:type="pct"/>
            <w:vAlign w:val="center"/>
          </w:tcPr>
          <w:p w14:paraId="2B5F3963" w14:textId="02AD75F0"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Updates to management of transactions to the MES and to HOB Central, to manage new priority and queueing logic for face matching messages.</w:t>
            </w:r>
          </w:p>
        </w:tc>
      </w:tr>
      <w:tr w:rsidR="005907A6" w:rsidRPr="00DB5638" w14:paraId="7090E968"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5DFE3E2F" w14:textId="77777777" w:rsidR="005907A6" w:rsidRPr="00DB5638" w:rsidRDefault="005907A6" w:rsidP="005907A6">
            <w:pPr>
              <w:spacing w:before="60" w:after="60"/>
            </w:pPr>
          </w:p>
        </w:tc>
        <w:tc>
          <w:tcPr>
            <w:tcW w:w="1233" w:type="pct"/>
            <w:vAlign w:val="center"/>
          </w:tcPr>
          <w:p w14:paraId="7DA46909" w14:textId="4D026217"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Subject Manager</w:t>
            </w:r>
          </w:p>
        </w:tc>
        <w:tc>
          <w:tcPr>
            <w:tcW w:w="2955" w:type="pct"/>
            <w:vAlign w:val="center"/>
          </w:tcPr>
          <w:p w14:paraId="275E87EA" w14:textId="751A263C"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 xml:space="preserve">Updates to data storage of biometric templates and biographic data related to face matching. </w:t>
            </w:r>
          </w:p>
        </w:tc>
      </w:tr>
      <w:tr w:rsidR="005907A6" w:rsidRPr="00DB5638" w14:paraId="490D4EC0"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4962AFFE" w14:textId="77777777" w:rsidR="005907A6" w:rsidRPr="00DB5638" w:rsidRDefault="005907A6" w:rsidP="005907A6">
            <w:pPr>
              <w:spacing w:before="60" w:after="60"/>
            </w:pPr>
          </w:p>
        </w:tc>
        <w:tc>
          <w:tcPr>
            <w:tcW w:w="1233" w:type="pct"/>
            <w:vAlign w:val="center"/>
          </w:tcPr>
          <w:p w14:paraId="6A06783D" w14:textId="337252F9"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Workflow Manager</w:t>
            </w:r>
          </w:p>
        </w:tc>
        <w:tc>
          <w:tcPr>
            <w:tcW w:w="2955" w:type="pct"/>
            <w:vAlign w:val="center"/>
          </w:tcPr>
          <w:p w14:paraId="153FBB9E" w14:textId="41200251"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Updates to manage transaction state for face matching workflow steps.</w:t>
            </w:r>
          </w:p>
        </w:tc>
      </w:tr>
      <w:tr w:rsidR="005907A6" w:rsidRPr="00DB5638" w14:paraId="08ABC89D"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49FD4F9F" w14:textId="77777777" w:rsidR="005907A6" w:rsidRPr="00DB5638" w:rsidRDefault="005907A6" w:rsidP="005907A6">
            <w:pPr>
              <w:spacing w:before="60" w:after="60"/>
            </w:pPr>
          </w:p>
        </w:tc>
        <w:tc>
          <w:tcPr>
            <w:tcW w:w="1233" w:type="pct"/>
            <w:vAlign w:val="center"/>
          </w:tcPr>
          <w:p w14:paraId="15E4707D" w14:textId="06655DD8"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Format Manager</w:t>
            </w:r>
          </w:p>
        </w:tc>
        <w:tc>
          <w:tcPr>
            <w:tcW w:w="2955" w:type="pct"/>
            <w:vAlign w:val="center"/>
          </w:tcPr>
          <w:p w14:paraId="77BC2A32" w14:textId="36A849B2"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Updates to perform validation of incoming face messages against the XSD message schema, and against the TOT schema to confirm that all required fields are populated and that the message is structurally correct.</w:t>
            </w:r>
          </w:p>
        </w:tc>
      </w:tr>
      <w:tr w:rsidR="005907A6" w:rsidRPr="00DB5638" w14:paraId="3D40DAAB"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31CEEFA9" w14:textId="77777777" w:rsidR="005907A6" w:rsidRPr="00DB5638" w:rsidRDefault="005907A6" w:rsidP="005907A6">
            <w:pPr>
              <w:spacing w:before="60" w:after="60"/>
            </w:pPr>
          </w:p>
        </w:tc>
        <w:tc>
          <w:tcPr>
            <w:tcW w:w="1233" w:type="pct"/>
            <w:vAlign w:val="center"/>
          </w:tcPr>
          <w:p w14:paraId="6ACD028E" w14:textId="69EAC0DC"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HOB Application Integration Module</w:t>
            </w:r>
          </w:p>
        </w:tc>
        <w:tc>
          <w:tcPr>
            <w:tcW w:w="2955" w:type="pct"/>
            <w:vAlign w:val="center"/>
          </w:tcPr>
          <w:p w14:paraId="55E7EB75" w14:textId="67705E84" w:rsidR="005907A6" w:rsidRPr="00DB5638" w:rsidRDefault="00E425A3" w:rsidP="00E425A3">
            <w:pPr>
              <w:spacing w:before="60" w:after="60"/>
              <w:cnfStyle w:val="000000000000" w:firstRow="0" w:lastRow="0" w:firstColumn="0" w:lastColumn="0" w:oddVBand="0" w:evenVBand="0" w:oddHBand="0" w:evenHBand="0" w:firstRowFirstColumn="0" w:firstRowLastColumn="0" w:lastRowFirstColumn="0" w:lastRowLastColumn="0"/>
            </w:pPr>
            <w:r>
              <w:t xml:space="preserve">Updates to the </w:t>
            </w:r>
            <w:r w:rsidR="005907A6">
              <w:t xml:space="preserve">BMPS specific module </w:t>
            </w:r>
            <w:r>
              <w:t xml:space="preserve">to handle face specific functionality. This may include items including </w:t>
            </w:r>
            <w:r w:rsidR="005907A6">
              <w:t xml:space="preserve">routing to the correct matcher deployment instance (MDI), </w:t>
            </w:r>
            <w:r>
              <w:t xml:space="preserve">data mapping from </w:t>
            </w:r>
            <w:r w:rsidR="005907A6">
              <w:t>NIST fields to internal metadata structures and logic for reconciliation</w:t>
            </w:r>
            <w:r>
              <w:t xml:space="preserve"> between MSB and MES to report </w:t>
            </w:r>
            <w:r w:rsidR="005907A6">
              <w:t xml:space="preserve">the BMPS consistency to </w:t>
            </w:r>
            <w:r>
              <w:t>C</w:t>
            </w:r>
            <w:r w:rsidR="005907A6">
              <w:t xml:space="preserve">entral </w:t>
            </w:r>
            <w:r>
              <w:t xml:space="preserve">to </w:t>
            </w:r>
            <w:r w:rsidR="005907A6">
              <w:t>then make API calls to correct.</w:t>
            </w:r>
          </w:p>
        </w:tc>
      </w:tr>
      <w:tr w:rsidR="005907A6" w:rsidRPr="00DB5638" w14:paraId="0AB60B57" w14:textId="77777777" w:rsidTr="007B5DEF">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7841213D" w14:textId="77777777" w:rsidR="005907A6" w:rsidRPr="00DB5638" w:rsidRDefault="005907A6" w:rsidP="005907A6">
            <w:pPr>
              <w:spacing w:before="60" w:after="60"/>
            </w:pPr>
          </w:p>
        </w:tc>
        <w:tc>
          <w:tcPr>
            <w:tcW w:w="1233" w:type="pct"/>
            <w:vAlign w:val="center"/>
          </w:tcPr>
          <w:p w14:paraId="75A51EF6" w14:textId="20F3FF64"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Biometric Identification Module (BIM)</w:t>
            </w:r>
          </w:p>
        </w:tc>
        <w:tc>
          <w:tcPr>
            <w:tcW w:w="2955" w:type="pct"/>
            <w:vAlign w:val="center"/>
          </w:tcPr>
          <w:p w14:paraId="5AA1C2AB" w14:textId="62075596"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t>Updates to integrate from the MSB to the new face MES adaptor.</w:t>
            </w:r>
          </w:p>
        </w:tc>
      </w:tr>
      <w:tr w:rsidR="00793443" w:rsidRPr="00DB5638" w14:paraId="10D716B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2084EDEA" w14:textId="77777777" w:rsidR="00793443" w:rsidRPr="00DB5638" w:rsidRDefault="00793443" w:rsidP="00793443">
            <w:pPr>
              <w:spacing w:before="60" w:after="60"/>
            </w:pPr>
            <w:r w:rsidRPr="00DB5638">
              <w:rPr>
                <w:b w:val="0"/>
                <w:bCs w:val="0"/>
              </w:rPr>
              <w:t>MSB</w:t>
            </w:r>
            <w:r>
              <w:rPr>
                <w:b w:val="0"/>
                <w:bCs w:val="0"/>
              </w:rPr>
              <w:t xml:space="preserve"> – Aux</w:t>
            </w:r>
          </w:p>
          <w:p w14:paraId="38D897E7" w14:textId="6B52757B" w:rsidR="00793443" w:rsidRPr="00DB5638" w:rsidRDefault="00793443" w:rsidP="00793443">
            <w:pPr>
              <w:spacing w:before="60" w:after="60"/>
              <w:rPr>
                <w:b w:val="0"/>
                <w:bCs w:val="0"/>
              </w:rPr>
            </w:pPr>
          </w:p>
        </w:tc>
        <w:tc>
          <w:tcPr>
            <w:tcW w:w="0" w:type="pct"/>
            <w:vAlign w:val="center"/>
          </w:tcPr>
          <w:p w14:paraId="68484F86" w14:textId="5571E745" w:rsidR="00793443" w:rsidRPr="00DB5638" w:rsidRDefault="00793443"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BAT Manage</w:t>
            </w:r>
            <w:r w:rsidR="00E678F8">
              <w:t>r</w:t>
            </w:r>
          </w:p>
        </w:tc>
        <w:tc>
          <w:tcPr>
            <w:tcW w:w="0" w:type="pct"/>
          </w:tcPr>
          <w:p w14:paraId="391FB7B3" w14:textId="25F6A088" w:rsidR="00793443" w:rsidRPr="00DB5638" w:rsidRDefault="00793443" w:rsidP="005907A6">
            <w:pPr>
              <w:spacing w:before="60" w:after="60"/>
              <w:cnfStyle w:val="000000000000" w:firstRow="0" w:lastRow="0" w:firstColumn="0" w:lastColumn="0" w:oddVBand="0" w:evenVBand="0" w:oddHBand="0" w:evenHBand="0" w:firstRowFirstColumn="0" w:firstRowLastColumn="0" w:lastRowFirstColumn="0" w:lastRowLastColumn="0"/>
            </w:pPr>
            <w:r w:rsidRPr="00DB5638">
              <w:t>Updates to BAT Manager and BAT Ping to manage the selection of probe and candidate records and perform searches required for face BAT activities</w:t>
            </w:r>
          </w:p>
        </w:tc>
      </w:tr>
      <w:tr w:rsidR="00793443" w:rsidRPr="00DB5638" w14:paraId="09E0869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Merge/>
          </w:tcPr>
          <w:p w14:paraId="3B1746D8" w14:textId="31F509C7" w:rsidR="00793443" w:rsidRPr="00DB5638" w:rsidRDefault="00793443" w:rsidP="005907A6">
            <w:pPr>
              <w:spacing w:before="60" w:after="60"/>
              <w:rPr>
                <w:b w:val="0"/>
                <w:bCs w:val="0"/>
              </w:rPr>
            </w:pPr>
          </w:p>
        </w:tc>
        <w:tc>
          <w:tcPr>
            <w:tcW w:w="0" w:type="pct"/>
            <w:vAlign w:val="center"/>
          </w:tcPr>
          <w:p w14:paraId="07059407" w14:textId="38B8044A" w:rsidR="00793443" w:rsidRPr="00DB5638" w:rsidRDefault="00793443"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BAT Analysis Tool</w:t>
            </w:r>
          </w:p>
        </w:tc>
        <w:tc>
          <w:tcPr>
            <w:tcW w:w="0" w:type="pct"/>
          </w:tcPr>
          <w:p w14:paraId="7C0C95EC" w14:textId="2C4B302F" w:rsidR="00793443" w:rsidRPr="00DB5638" w:rsidRDefault="00793443" w:rsidP="005907A6">
            <w:pPr>
              <w:spacing w:before="60" w:after="60"/>
              <w:cnfStyle w:val="000000000000" w:firstRow="0" w:lastRow="0" w:firstColumn="0" w:lastColumn="0" w:oddVBand="0" w:evenVBand="0" w:oddHBand="0" w:evenHBand="0" w:firstRowFirstColumn="0" w:firstRowLastColumn="0" w:lastRowFirstColumn="0" w:lastRowLastColumn="0"/>
            </w:pPr>
            <w:r w:rsidRPr="00DB5638">
              <w:t>Enhancements to enable biometric analysis for face records</w:t>
            </w:r>
          </w:p>
        </w:tc>
      </w:tr>
      <w:tr w:rsidR="00793443" w:rsidRPr="00DB5638" w14:paraId="33335E3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Merge/>
          </w:tcPr>
          <w:p w14:paraId="75B7DF5A" w14:textId="02808BA3" w:rsidR="00793443" w:rsidRPr="00DB5638" w:rsidRDefault="00793443" w:rsidP="005907A6">
            <w:pPr>
              <w:spacing w:before="60" w:after="60"/>
            </w:pPr>
          </w:p>
        </w:tc>
        <w:tc>
          <w:tcPr>
            <w:tcW w:w="0" w:type="pct"/>
            <w:vAlign w:val="center"/>
          </w:tcPr>
          <w:p w14:paraId="2A007243" w14:textId="32073469" w:rsidR="00793443" w:rsidRPr="00DB5638" w:rsidRDefault="00793443"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Data Import Export Tool</w:t>
            </w:r>
          </w:p>
        </w:tc>
        <w:tc>
          <w:tcPr>
            <w:tcW w:w="0" w:type="pct"/>
          </w:tcPr>
          <w:p w14:paraId="6E2C43D6" w14:textId="597263A7" w:rsidR="00793443" w:rsidRPr="00DB5638" w:rsidRDefault="00793443" w:rsidP="005907A6">
            <w:pPr>
              <w:spacing w:before="60" w:after="60"/>
              <w:cnfStyle w:val="000000000000" w:firstRow="0" w:lastRow="0" w:firstColumn="0" w:lastColumn="0" w:oddVBand="0" w:evenVBand="0" w:oddHBand="0" w:evenHBand="0" w:firstRowFirstColumn="0" w:firstRowLastColumn="0" w:lastRowFirstColumn="0" w:lastRowLastColumn="0"/>
            </w:pPr>
            <w:r w:rsidRPr="00DB5638">
              <w:t>Updates to support import/export of new collections of biometric data (</w:t>
            </w:r>
            <w:proofErr w:type="gramStart"/>
            <w:r w:rsidRPr="00DB5638">
              <w:t>i.e.</w:t>
            </w:r>
            <w:proofErr w:type="gramEnd"/>
            <w:r w:rsidRPr="00DB5638">
              <w:t xml:space="preserve"> face) </w:t>
            </w:r>
          </w:p>
        </w:tc>
      </w:tr>
      <w:tr w:rsidR="00E940C4" w:rsidRPr="00DB5638" w14:paraId="4CA1803A"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78DE4539" w14:textId="4D5BAFEA" w:rsidR="00E940C4" w:rsidRPr="00DB5638" w:rsidRDefault="00E940C4" w:rsidP="00E940C4">
            <w:pPr>
              <w:spacing w:before="60" w:after="60"/>
              <w:rPr>
                <w:b w:val="0"/>
                <w:bCs w:val="0"/>
              </w:rPr>
            </w:pPr>
            <w:r w:rsidRPr="009C1120">
              <w:rPr>
                <w:b w:val="0"/>
                <w:bCs w:val="0"/>
                <w:lang w:eastAsia="en-US"/>
              </w:rPr>
              <w:t>MSB – Data</w:t>
            </w:r>
          </w:p>
        </w:tc>
        <w:tc>
          <w:tcPr>
            <w:tcW w:w="0" w:type="pct"/>
            <w:vAlign w:val="center"/>
          </w:tcPr>
          <w:p w14:paraId="02129758" w14:textId="517893BA"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r w:rsidRPr="009C1120">
              <w:rPr>
                <w:lang w:eastAsia="en-US"/>
              </w:rPr>
              <w:t>Subject Data</w:t>
            </w:r>
          </w:p>
        </w:tc>
        <w:tc>
          <w:tcPr>
            <w:tcW w:w="0" w:type="pct"/>
            <w:vMerge w:val="restart"/>
            <w:vAlign w:val="center"/>
          </w:tcPr>
          <w:p w14:paraId="1E44B35C" w14:textId="266AFEBC"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r>
              <w:t>Updates to data structures to support storage of face related data</w:t>
            </w:r>
          </w:p>
        </w:tc>
      </w:tr>
      <w:tr w:rsidR="00E940C4" w:rsidRPr="00DB5638" w14:paraId="2F204305" w14:textId="77777777" w:rsidTr="00F035B5">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68D57E9D" w14:textId="308C11F3" w:rsidR="00E940C4" w:rsidRPr="00DB5638" w:rsidRDefault="00E940C4" w:rsidP="00E940C4">
            <w:pPr>
              <w:spacing w:before="60" w:after="60"/>
              <w:rPr>
                <w:b w:val="0"/>
                <w:bCs w:val="0"/>
              </w:rPr>
            </w:pPr>
          </w:p>
        </w:tc>
        <w:tc>
          <w:tcPr>
            <w:tcW w:w="1233" w:type="pct"/>
            <w:vAlign w:val="center"/>
          </w:tcPr>
          <w:p w14:paraId="61672D8B" w14:textId="71BB4458"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r>
              <w:rPr>
                <w:lang w:eastAsia="en-US"/>
              </w:rPr>
              <w:t>Transaction Data</w:t>
            </w:r>
          </w:p>
        </w:tc>
        <w:tc>
          <w:tcPr>
            <w:tcW w:w="2955" w:type="pct"/>
            <w:vMerge/>
            <w:vAlign w:val="center"/>
          </w:tcPr>
          <w:p w14:paraId="4E4B0589" w14:textId="1568B68A"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p>
        </w:tc>
      </w:tr>
      <w:tr w:rsidR="00E940C4" w:rsidRPr="00DB5638" w14:paraId="07B1A428" w14:textId="77777777" w:rsidTr="00F035B5">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11712879" w14:textId="70C26745" w:rsidR="00E940C4" w:rsidRPr="00DB5638" w:rsidDel="00997817" w:rsidRDefault="00E940C4" w:rsidP="00E940C4">
            <w:pPr>
              <w:spacing w:before="60" w:after="60"/>
            </w:pPr>
          </w:p>
        </w:tc>
        <w:tc>
          <w:tcPr>
            <w:tcW w:w="1233" w:type="pct"/>
            <w:vAlign w:val="center"/>
          </w:tcPr>
          <w:p w14:paraId="3D2A62D4" w14:textId="6EEBC4C0" w:rsidR="00E940C4" w:rsidRPr="00DB5638" w:rsidDel="00997817"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r>
              <w:rPr>
                <w:lang w:eastAsia="en-US"/>
              </w:rPr>
              <w:t>Log</w:t>
            </w:r>
            <w:r w:rsidRPr="009C1120">
              <w:rPr>
                <w:lang w:eastAsia="en-US"/>
              </w:rPr>
              <w:t xml:space="preserve"> Data </w:t>
            </w:r>
          </w:p>
        </w:tc>
        <w:tc>
          <w:tcPr>
            <w:tcW w:w="2955" w:type="pct"/>
            <w:vMerge/>
            <w:vAlign w:val="center"/>
          </w:tcPr>
          <w:p w14:paraId="1E1E33B0" w14:textId="14EE9B96" w:rsidR="00E940C4" w:rsidRPr="00DB5638" w:rsidDel="00997817"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p>
        </w:tc>
      </w:tr>
      <w:tr w:rsidR="00E940C4" w:rsidRPr="00DB5638" w14:paraId="61101CAF" w14:textId="77777777" w:rsidTr="00F035B5">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279E463C" w14:textId="44BA9834" w:rsidR="00E940C4" w:rsidRPr="00DB5638" w:rsidRDefault="00E940C4" w:rsidP="00E940C4">
            <w:pPr>
              <w:spacing w:before="60" w:after="60"/>
              <w:rPr>
                <w:b w:val="0"/>
                <w:bCs w:val="0"/>
              </w:rPr>
            </w:pPr>
          </w:p>
        </w:tc>
        <w:tc>
          <w:tcPr>
            <w:tcW w:w="1233" w:type="pct"/>
            <w:vAlign w:val="center"/>
          </w:tcPr>
          <w:p w14:paraId="7DF93825" w14:textId="3839D0D7"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r>
              <w:rPr>
                <w:lang w:eastAsia="en-US"/>
              </w:rPr>
              <w:t xml:space="preserve">MSB </w:t>
            </w:r>
            <w:r w:rsidRPr="009C1120">
              <w:rPr>
                <w:lang w:eastAsia="en-US"/>
              </w:rPr>
              <w:t>Audit Data</w:t>
            </w:r>
          </w:p>
        </w:tc>
        <w:tc>
          <w:tcPr>
            <w:tcW w:w="2955" w:type="pct"/>
            <w:vMerge/>
            <w:vAlign w:val="center"/>
          </w:tcPr>
          <w:p w14:paraId="5CEBE72A" w14:textId="49D0CFFE" w:rsidR="00E940C4" w:rsidRPr="00DB5638" w:rsidRDefault="00E940C4" w:rsidP="00E940C4">
            <w:pPr>
              <w:spacing w:before="60" w:after="60"/>
              <w:cnfStyle w:val="000000000000" w:firstRow="0" w:lastRow="0" w:firstColumn="0" w:lastColumn="0" w:oddVBand="0" w:evenVBand="0" w:oddHBand="0" w:evenHBand="0" w:firstRowFirstColumn="0" w:firstRowLastColumn="0" w:lastRowFirstColumn="0" w:lastRowLastColumn="0"/>
            </w:pPr>
          </w:p>
        </w:tc>
      </w:tr>
      <w:tr w:rsidR="005907A6" w:rsidRPr="00DB5638" w14:paraId="3AEBD57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E70050" w14:textId="12F62A4E" w:rsidR="005907A6" w:rsidRPr="00DB5638" w:rsidRDefault="005907A6" w:rsidP="00E678F8">
            <w:pPr>
              <w:spacing w:before="60" w:after="60"/>
              <w:rPr>
                <w:b w:val="0"/>
                <w:bCs w:val="0"/>
              </w:rPr>
            </w:pPr>
            <w:r w:rsidRPr="00DB5638">
              <w:rPr>
                <w:b w:val="0"/>
                <w:bCs w:val="0"/>
              </w:rPr>
              <w:t>MES Adaptors</w:t>
            </w:r>
          </w:p>
        </w:tc>
        <w:tc>
          <w:tcPr>
            <w:tcW w:w="1233" w:type="pct"/>
            <w:vAlign w:val="center"/>
          </w:tcPr>
          <w:p w14:paraId="7603F385" w14:textId="08C1AE48" w:rsidR="005907A6" w:rsidRPr="00DB5638" w:rsidRDefault="005907A6"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MES Adaptor Face</w:t>
            </w:r>
          </w:p>
        </w:tc>
        <w:tc>
          <w:tcPr>
            <w:tcW w:w="2955" w:type="pct"/>
          </w:tcPr>
          <w:p w14:paraId="10A23C31" w14:textId="6532A609"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rPr>
                <w:highlight w:val="yellow"/>
              </w:rPr>
            </w:pPr>
            <w:r w:rsidRPr="00DB5638">
              <w:t xml:space="preserve">Implement adaptor to handle interactions with face MES. Design consideration about </w:t>
            </w:r>
            <w:r>
              <w:t xml:space="preserve">the level of re-use from the </w:t>
            </w:r>
            <w:r w:rsidRPr="00DB5638">
              <w:t xml:space="preserve">existing </w:t>
            </w:r>
            <w:r>
              <w:t>primary fingerprint adaptor, as both are integrating with the IDEMIA</w:t>
            </w:r>
            <w:r w:rsidRPr="00DB5638">
              <w:t xml:space="preserve"> matching engine. </w:t>
            </w:r>
          </w:p>
        </w:tc>
      </w:tr>
      <w:tr w:rsidR="005907A6" w:rsidRPr="00DB5638" w14:paraId="27F91B7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5333441" w14:textId="69E0AF88" w:rsidR="005907A6" w:rsidRPr="00DB5638" w:rsidRDefault="005907A6" w:rsidP="00E678F8">
            <w:pPr>
              <w:spacing w:before="60" w:after="60"/>
              <w:rPr>
                <w:b w:val="0"/>
                <w:bCs w:val="0"/>
              </w:rPr>
            </w:pPr>
            <w:r w:rsidRPr="00DB5638">
              <w:rPr>
                <w:b w:val="0"/>
                <w:bCs w:val="0"/>
              </w:rPr>
              <w:lastRenderedPageBreak/>
              <w:t>MES</w:t>
            </w:r>
          </w:p>
        </w:tc>
        <w:tc>
          <w:tcPr>
            <w:tcW w:w="1233" w:type="pct"/>
            <w:vAlign w:val="center"/>
          </w:tcPr>
          <w:p w14:paraId="0868717E" w14:textId="27A74F0C" w:rsidR="005907A6" w:rsidRPr="00DB5638" w:rsidRDefault="005907A6"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Primary Face MES</w:t>
            </w:r>
          </w:p>
        </w:tc>
        <w:tc>
          <w:tcPr>
            <w:tcW w:w="2955" w:type="pct"/>
          </w:tcPr>
          <w:p w14:paraId="29D69404" w14:textId="47314B8C" w:rsidR="005907A6" w:rsidRPr="00DB5638" w:rsidRDefault="005907A6" w:rsidP="005907A6">
            <w:pPr>
              <w:spacing w:before="60" w:after="60"/>
              <w:cnfStyle w:val="000000000000" w:firstRow="0" w:lastRow="0" w:firstColumn="0" w:lastColumn="0" w:oddVBand="0" w:evenVBand="0" w:oddHBand="0" w:evenHBand="0" w:firstRowFirstColumn="0" w:firstRowLastColumn="0" w:lastRowFirstColumn="0" w:lastRowLastColumn="0"/>
            </w:pPr>
            <w:r w:rsidRPr="00DB5638">
              <w:t>Implementation and configuration of Face MES capability including deployment of underlying infrastructure</w:t>
            </w:r>
          </w:p>
        </w:tc>
      </w:tr>
      <w:tr w:rsidR="005907A6" w:rsidRPr="00DB5638" w14:paraId="235ACDB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1130C0C" w14:textId="0B4D8755" w:rsidR="005907A6" w:rsidRPr="00DB5638" w:rsidRDefault="005907A6" w:rsidP="00E678F8">
            <w:pPr>
              <w:spacing w:before="60" w:after="60"/>
              <w:rPr>
                <w:b w:val="0"/>
                <w:bCs w:val="0"/>
              </w:rPr>
            </w:pPr>
            <w:r w:rsidRPr="00DB5638">
              <w:rPr>
                <w:b w:val="0"/>
                <w:bCs w:val="0"/>
              </w:rPr>
              <w:t>Matching Engines</w:t>
            </w:r>
          </w:p>
        </w:tc>
        <w:tc>
          <w:tcPr>
            <w:tcW w:w="1233" w:type="pct"/>
            <w:vAlign w:val="center"/>
          </w:tcPr>
          <w:p w14:paraId="02C212B0" w14:textId="1624F6C2" w:rsidR="005907A6" w:rsidRPr="00DB5638" w:rsidRDefault="005907A6"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Face Biometric Data</w:t>
            </w:r>
          </w:p>
        </w:tc>
        <w:tc>
          <w:tcPr>
            <w:tcW w:w="2955" w:type="pct"/>
            <w:vAlign w:val="center"/>
          </w:tcPr>
          <w:p w14:paraId="6A5393D2" w14:textId="5AAAF283" w:rsidR="005907A6" w:rsidRPr="00DB5638" w:rsidRDefault="005907A6" w:rsidP="00E678F8">
            <w:pPr>
              <w:spacing w:before="60" w:after="60"/>
              <w:cnfStyle w:val="000000000000" w:firstRow="0" w:lastRow="0" w:firstColumn="0" w:lastColumn="0" w:oddVBand="0" w:evenVBand="0" w:oddHBand="0" w:evenHBand="0" w:firstRowFirstColumn="0" w:firstRowLastColumn="0" w:lastRowFirstColumn="0" w:lastRowLastColumn="0"/>
            </w:pPr>
            <w:r w:rsidRPr="00DB5638">
              <w:t>Migration and storage of the new face data collection for immigration purposes from IABS</w:t>
            </w:r>
          </w:p>
        </w:tc>
      </w:tr>
      <w:tr w:rsidR="00E678F8" w:rsidRPr="00DB5638" w14:paraId="51D4EFB6" w14:textId="77777777" w:rsidTr="008538FE">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restart"/>
            <w:vAlign w:val="center"/>
          </w:tcPr>
          <w:p w14:paraId="06773DB3" w14:textId="7C87F899" w:rsidR="00E678F8" w:rsidRPr="00DB5638" w:rsidRDefault="00E678F8" w:rsidP="00E678F8">
            <w:pPr>
              <w:spacing w:before="60" w:after="60"/>
              <w:rPr>
                <w:lang w:eastAsia="en-US"/>
              </w:rPr>
            </w:pPr>
            <w:r w:rsidRPr="00D3691F">
              <w:rPr>
                <w:b w:val="0"/>
                <w:bCs w:val="0"/>
                <w:lang w:eastAsia="en-US"/>
              </w:rPr>
              <w:t>MES Audit</w:t>
            </w:r>
          </w:p>
        </w:tc>
        <w:tc>
          <w:tcPr>
            <w:tcW w:w="1233" w:type="pct"/>
            <w:vAlign w:val="center"/>
          </w:tcPr>
          <w:p w14:paraId="2786BD84" w14:textId="07590FD4"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Search</w:t>
            </w:r>
          </w:p>
        </w:tc>
        <w:tc>
          <w:tcPr>
            <w:tcW w:w="2955" w:type="pct"/>
            <w:vMerge w:val="restart"/>
            <w:vAlign w:val="center"/>
          </w:tcPr>
          <w:p w14:paraId="77214159" w14:textId="66CEA50E"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Updates to MES audit search to ingest, store and expose face audit data </w:t>
            </w:r>
          </w:p>
        </w:tc>
      </w:tr>
      <w:tr w:rsidR="00E678F8" w:rsidRPr="00DB5638" w14:paraId="5CAFCEB8" w14:textId="77777777" w:rsidTr="008538FE">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3F595B27" w14:textId="77777777" w:rsidR="00E678F8" w:rsidRPr="00DB5638" w:rsidRDefault="00E678F8" w:rsidP="00E678F8">
            <w:pPr>
              <w:spacing w:before="60" w:after="60"/>
              <w:rPr>
                <w:lang w:eastAsia="en-US"/>
              </w:rPr>
            </w:pPr>
          </w:p>
        </w:tc>
        <w:tc>
          <w:tcPr>
            <w:tcW w:w="1233" w:type="pct"/>
            <w:vAlign w:val="center"/>
          </w:tcPr>
          <w:p w14:paraId="620ACD1B" w14:textId="4AD4C9E9"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Data</w:t>
            </w:r>
          </w:p>
        </w:tc>
        <w:tc>
          <w:tcPr>
            <w:tcW w:w="2955" w:type="pct"/>
            <w:vMerge/>
            <w:vAlign w:val="center"/>
          </w:tcPr>
          <w:p w14:paraId="536B768D" w14:textId="565581B9"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r>
      <w:tr w:rsidR="00E678F8" w:rsidRPr="00DB5638" w14:paraId="4199D394" w14:textId="77777777" w:rsidTr="008538FE">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2AC3E0E6" w14:textId="77777777" w:rsidR="00E678F8" w:rsidRPr="00DB5638" w:rsidRDefault="00E678F8" w:rsidP="00E678F8">
            <w:pPr>
              <w:spacing w:before="60" w:after="60"/>
              <w:rPr>
                <w:lang w:eastAsia="en-US"/>
              </w:rPr>
            </w:pPr>
          </w:p>
        </w:tc>
        <w:tc>
          <w:tcPr>
            <w:tcW w:w="1233" w:type="pct"/>
            <w:vAlign w:val="center"/>
          </w:tcPr>
          <w:p w14:paraId="3797AAF3" w14:textId="6272F271"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MES Audit Loader</w:t>
            </w:r>
          </w:p>
        </w:tc>
        <w:tc>
          <w:tcPr>
            <w:tcW w:w="2955" w:type="pct"/>
            <w:vMerge/>
            <w:vAlign w:val="center"/>
          </w:tcPr>
          <w:p w14:paraId="50860C7C" w14:textId="2AF40061" w:rsidR="00E678F8" w:rsidRPr="00DB5638" w:rsidRDefault="00E678F8"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r>
      <w:tr w:rsidR="00E678F8" w:rsidRPr="00DB5638" w14:paraId="1935712E" w14:textId="77777777" w:rsidTr="00AE25C0">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restart"/>
            <w:vAlign w:val="center"/>
          </w:tcPr>
          <w:p w14:paraId="2951DDA3" w14:textId="3FFDEB3F" w:rsidR="00E678F8" w:rsidRPr="00DB5638" w:rsidRDefault="00E678F8" w:rsidP="00E678F8">
            <w:pPr>
              <w:spacing w:before="60" w:after="60"/>
            </w:pPr>
            <w:r w:rsidRPr="00DB5638">
              <w:rPr>
                <w:b w:val="0"/>
                <w:bCs w:val="0"/>
                <w:lang w:eastAsia="en-US"/>
              </w:rPr>
              <w:t>Op Services</w:t>
            </w:r>
          </w:p>
        </w:tc>
        <w:tc>
          <w:tcPr>
            <w:tcW w:w="1233" w:type="pct"/>
            <w:vAlign w:val="center"/>
          </w:tcPr>
          <w:p w14:paraId="44B06E43" w14:textId="0B36AB9A" w:rsidR="00E678F8" w:rsidRPr="00DB5638" w:rsidRDefault="00EE1195" w:rsidP="00E678F8">
            <w:pPr>
              <w:spacing w:before="60" w:after="60"/>
              <w:cnfStyle w:val="000000000000" w:firstRow="0" w:lastRow="0" w:firstColumn="0" w:lastColumn="0" w:oddVBand="0" w:evenVBand="0" w:oddHBand="0" w:evenHBand="0" w:firstRowFirstColumn="0" w:firstRowLastColumn="0" w:lastRowFirstColumn="0" w:lastRowLastColumn="0"/>
            </w:pPr>
            <w:r>
              <w:rPr>
                <w:lang w:eastAsia="en-US"/>
              </w:rPr>
              <w:t>Systems Monitoring Services</w:t>
            </w:r>
          </w:p>
        </w:tc>
        <w:tc>
          <w:tcPr>
            <w:tcW w:w="2955" w:type="pct"/>
            <w:vAlign w:val="center"/>
          </w:tcPr>
          <w:p w14:paraId="3F82D516" w14:textId="4B61F302" w:rsidR="00E678F8" w:rsidRPr="00DB5638" w:rsidRDefault="00A57B8D" w:rsidP="00E678F8">
            <w:pPr>
              <w:spacing w:before="60" w:after="60"/>
              <w:cnfStyle w:val="000000000000" w:firstRow="0" w:lastRow="0" w:firstColumn="0" w:lastColumn="0" w:oddVBand="0" w:evenVBand="0" w:oddHBand="0" w:evenHBand="0" w:firstRowFirstColumn="0" w:firstRowLastColumn="0" w:lastRowFirstColumn="0" w:lastRowLastColumn="0"/>
            </w:pPr>
            <w:r>
              <w:rPr>
                <w:lang w:eastAsia="en-US"/>
              </w:rPr>
              <w:t>Updates to system monitoring services to take feeds from new face MES, and to configure appropriate alerts and thresholds</w:t>
            </w:r>
          </w:p>
        </w:tc>
      </w:tr>
      <w:tr w:rsidR="006349D3" w:rsidRPr="00DB5638" w14:paraId="61EB2162" w14:textId="77777777" w:rsidTr="00AE25C0">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3F53C0E3" w14:textId="77777777" w:rsidR="006349D3" w:rsidRPr="00DB5638" w:rsidRDefault="006349D3" w:rsidP="00E678F8">
            <w:pPr>
              <w:spacing w:before="60" w:after="60"/>
            </w:pPr>
          </w:p>
        </w:tc>
        <w:tc>
          <w:tcPr>
            <w:tcW w:w="1233" w:type="pct"/>
            <w:vAlign w:val="center"/>
          </w:tcPr>
          <w:p w14:paraId="0B1B88E1" w14:textId="346FF619" w:rsidR="006349D3" w:rsidRPr="00DB5638" w:rsidRDefault="00A57B8D"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Performance &amp; Capacity Management</w:t>
            </w:r>
          </w:p>
        </w:tc>
        <w:tc>
          <w:tcPr>
            <w:tcW w:w="2955" w:type="pct"/>
            <w:vAlign w:val="center"/>
          </w:tcPr>
          <w:p w14:paraId="3A5ECCFF" w14:textId="2D2F18A6" w:rsidR="006349D3" w:rsidRPr="00DB5638" w:rsidRDefault="00A57B8D"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Updates to performance and capacity management to incorporate the performance of face matching</w:t>
            </w:r>
          </w:p>
        </w:tc>
      </w:tr>
      <w:tr w:rsidR="006349D3" w:rsidRPr="00DB5638" w14:paraId="664521D7" w14:textId="77777777" w:rsidTr="00AE25C0">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3EDDF0AA" w14:textId="77777777" w:rsidR="006349D3" w:rsidRPr="00DB5638" w:rsidRDefault="006349D3" w:rsidP="00E678F8">
            <w:pPr>
              <w:spacing w:before="60" w:after="60"/>
            </w:pPr>
          </w:p>
        </w:tc>
        <w:tc>
          <w:tcPr>
            <w:tcW w:w="1233" w:type="pct"/>
            <w:vAlign w:val="center"/>
          </w:tcPr>
          <w:p w14:paraId="6366780E" w14:textId="5F6800FB" w:rsidR="006349D3" w:rsidRPr="00DB5638" w:rsidRDefault="006349D3"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Systems Management Tooling</w:t>
            </w:r>
          </w:p>
        </w:tc>
        <w:tc>
          <w:tcPr>
            <w:tcW w:w="2955" w:type="pct"/>
            <w:vAlign w:val="center"/>
          </w:tcPr>
          <w:p w14:paraId="6D18AA2B" w14:textId="6201381F" w:rsidR="006349D3" w:rsidRPr="00DB5638" w:rsidRDefault="006349D3" w:rsidP="00E678F8">
            <w:pPr>
              <w:spacing w:before="60" w:after="60"/>
              <w:cnfStyle w:val="000000000000" w:firstRow="0" w:lastRow="0" w:firstColumn="0" w:lastColumn="0" w:oddVBand="0" w:evenVBand="0" w:oddHBand="0" w:evenHBand="0" w:firstRowFirstColumn="0" w:firstRowLastColumn="0" w:lastRowFirstColumn="0" w:lastRowLastColumn="0"/>
              <w:rPr>
                <w:lang w:eastAsia="en-US"/>
              </w:rPr>
            </w:pPr>
            <w:r>
              <w:rPr>
                <w:lang w:eastAsia="en-US"/>
              </w:rPr>
              <w:t>Updates to systems management</w:t>
            </w:r>
            <w:r w:rsidR="00A57B8D">
              <w:rPr>
                <w:lang w:eastAsia="en-US"/>
              </w:rPr>
              <w:t xml:space="preserve"> (ITIL) tooling</w:t>
            </w:r>
            <w:r>
              <w:rPr>
                <w:lang w:eastAsia="en-US"/>
              </w:rPr>
              <w:t xml:space="preserve"> to include information relevant to face matching </w:t>
            </w:r>
            <w:proofErr w:type="gramStart"/>
            <w:r>
              <w:rPr>
                <w:lang w:eastAsia="en-US"/>
              </w:rPr>
              <w:t>e.g.</w:t>
            </w:r>
            <w:proofErr w:type="gramEnd"/>
            <w:r>
              <w:rPr>
                <w:lang w:eastAsia="en-US"/>
              </w:rPr>
              <w:t xml:space="preserve"> new operational procedures / knowledge base articles </w:t>
            </w:r>
          </w:p>
        </w:tc>
      </w:tr>
      <w:tr w:rsidR="006349D3" w:rsidRPr="00DB5638" w14:paraId="753A4DA1" w14:textId="77777777" w:rsidTr="00AE25C0">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0CEDEE7A" w14:textId="77777777" w:rsidR="006349D3" w:rsidRPr="00DB5638" w:rsidRDefault="006349D3" w:rsidP="006349D3">
            <w:pPr>
              <w:spacing w:before="60" w:after="60"/>
            </w:pPr>
          </w:p>
        </w:tc>
        <w:tc>
          <w:tcPr>
            <w:tcW w:w="1233" w:type="pct"/>
            <w:vAlign w:val="center"/>
          </w:tcPr>
          <w:p w14:paraId="1EE28129" w14:textId="603CF255"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DB5638">
              <w:rPr>
                <w:lang w:eastAsia="en-US"/>
              </w:rPr>
              <w:t>Security Services</w:t>
            </w:r>
          </w:p>
        </w:tc>
        <w:tc>
          <w:tcPr>
            <w:tcW w:w="2955" w:type="pct"/>
            <w:vAlign w:val="center"/>
          </w:tcPr>
          <w:p w14:paraId="7281B644" w14:textId="1D299FE4"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DB5638">
              <w:rPr>
                <w:lang w:eastAsia="en-US"/>
              </w:rPr>
              <w:t>Updates to AV and vulnerability scanning to extend to face MES</w:t>
            </w:r>
          </w:p>
        </w:tc>
      </w:tr>
      <w:tr w:rsidR="006349D3" w:rsidRPr="00DB5638" w14:paraId="49A746E4" w14:textId="77777777" w:rsidTr="00AE25C0">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1EC54C9C" w14:textId="53448D79" w:rsidR="006349D3" w:rsidRPr="00DB5638" w:rsidRDefault="006349D3" w:rsidP="006349D3">
            <w:pPr>
              <w:spacing w:before="60" w:after="60"/>
            </w:pPr>
          </w:p>
        </w:tc>
        <w:tc>
          <w:tcPr>
            <w:tcW w:w="1233" w:type="pct"/>
            <w:vAlign w:val="center"/>
          </w:tcPr>
          <w:p w14:paraId="1218C5F4" w14:textId="6366C56D"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pPr>
            <w:r w:rsidRPr="00DB5638">
              <w:rPr>
                <w:lang w:eastAsia="en-US"/>
              </w:rPr>
              <w:t>Protective Monitoring Services</w:t>
            </w:r>
          </w:p>
        </w:tc>
        <w:tc>
          <w:tcPr>
            <w:tcW w:w="2955" w:type="pct"/>
            <w:vAlign w:val="center"/>
          </w:tcPr>
          <w:p w14:paraId="5B6EEDD7" w14:textId="50FBD168"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pPr>
            <w:r w:rsidRPr="00DB5638">
              <w:rPr>
                <w:lang w:eastAsia="en-US"/>
              </w:rPr>
              <w:t>Updates to extend protective monitoring to face MES</w:t>
            </w:r>
          </w:p>
        </w:tc>
      </w:tr>
      <w:tr w:rsidR="006349D3" w:rsidRPr="00DB5638" w14:paraId="212DAF6E" w14:textId="77777777" w:rsidTr="00CA4F1C">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restart"/>
            <w:vAlign w:val="center"/>
          </w:tcPr>
          <w:p w14:paraId="740C04D4" w14:textId="3199B14E" w:rsidR="006349D3" w:rsidRPr="00DB5638" w:rsidRDefault="006349D3" w:rsidP="006349D3">
            <w:pPr>
              <w:spacing w:before="60" w:after="60"/>
              <w:rPr>
                <w:b w:val="0"/>
                <w:bCs w:val="0"/>
              </w:rPr>
            </w:pPr>
            <w:r w:rsidRPr="00DB5638">
              <w:rPr>
                <w:b w:val="0"/>
                <w:bCs w:val="0"/>
              </w:rPr>
              <w:t>Test Components</w:t>
            </w:r>
          </w:p>
        </w:tc>
        <w:tc>
          <w:tcPr>
            <w:tcW w:w="1233" w:type="pct"/>
            <w:vAlign w:val="center"/>
          </w:tcPr>
          <w:p w14:paraId="0C222D15" w14:textId="21CE93D8"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pPr>
            <w:r w:rsidRPr="00DB5638">
              <w:t>Matcher Service Bus Simulator</w:t>
            </w:r>
          </w:p>
        </w:tc>
        <w:tc>
          <w:tcPr>
            <w:tcW w:w="2955" w:type="pct"/>
            <w:vAlign w:val="center"/>
          </w:tcPr>
          <w:p w14:paraId="1628400B" w14:textId="0C0436DD"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pPr>
            <w:r w:rsidRPr="00DB5638">
              <w:t xml:space="preserve">Updates to simulate new </w:t>
            </w:r>
            <w:r w:rsidR="0047729C">
              <w:t>face matching</w:t>
            </w:r>
            <w:r w:rsidRPr="00DB5638">
              <w:t xml:space="preserve"> functionality, adding support for testing face interactions, for Central systems to test with</w:t>
            </w:r>
          </w:p>
        </w:tc>
      </w:tr>
      <w:tr w:rsidR="006349D3" w:rsidRPr="00DB5638" w14:paraId="5733C968" w14:textId="77777777" w:rsidTr="00CA4F1C">
        <w:trPr>
          <w:cantSplit/>
          <w:trHeight w:val="75"/>
        </w:trPr>
        <w:tc>
          <w:tcPr>
            <w:cnfStyle w:val="001000000000" w:firstRow="0" w:lastRow="0" w:firstColumn="1" w:lastColumn="0" w:oddVBand="0" w:evenVBand="0" w:oddHBand="0" w:evenHBand="0" w:firstRowFirstColumn="0" w:firstRowLastColumn="0" w:lastRowFirstColumn="0" w:lastRowLastColumn="0"/>
            <w:tcW w:w="812" w:type="pct"/>
            <w:vMerge/>
            <w:vAlign w:val="center"/>
          </w:tcPr>
          <w:p w14:paraId="38BCB48A" w14:textId="00D2D387" w:rsidR="006349D3" w:rsidRPr="00DB5638" w:rsidRDefault="006349D3" w:rsidP="006349D3">
            <w:pPr>
              <w:spacing w:before="60" w:after="60"/>
              <w:rPr>
                <w:b w:val="0"/>
                <w:bCs w:val="0"/>
              </w:rPr>
            </w:pPr>
          </w:p>
        </w:tc>
        <w:tc>
          <w:tcPr>
            <w:tcW w:w="1233" w:type="pct"/>
            <w:vAlign w:val="center"/>
          </w:tcPr>
          <w:p w14:paraId="3A66EA1A" w14:textId="73790175"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pPr>
            <w:r w:rsidRPr="00DB5638">
              <w:t>Face MES simulator</w:t>
            </w:r>
          </w:p>
        </w:tc>
        <w:tc>
          <w:tcPr>
            <w:tcW w:w="2955" w:type="pct"/>
            <w:vAlign w:val="center"/>
          </w:tcPr>
          <w:p w14:paraId="192FBB5E" w14:textId="3489C436" w:rsidR="006349D3" w:rsidRPr="00DB5638" w:rsidRDefault="006349D3" w:rsidP="006349D3">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DB5638">
              <w:t>Establish new face MES simulator for MSB development</w:t>
            </w:r>
            <w:r w:rsidRPr="00DB5638">
              <w:rPr>
                <w:lang w:eastAsia="en-US"/>
              </w:rPr>
              <w:t xml:space="preserve"> without a real MES installation available</w:t>
            </w:r>
          </w:p>
        </w:tc>
      </w:tr>
    </w:tbl>
    <w:p w14:paraId="51353919" w14:textId="77777777" w:rsidR="00E04E72" w:rsidRDefault="00E04E72" w:rsidP="0077359C"/>
    <w:p w14:paraId="2B1B235C" w14:textId="18B97F59" w:rsidR="004C3945" w:rsidRDefault="004C3945" w:rsidP="00A900BA">
      <w:pPr>
        <w:pStyle w:val="Heading3"/>
      </w:pPr>
      <w:bookmarkStart w:id="23" w:name="_Toc124950207"/>
      <w:r>
        <w:t xml:space="preserve">Stage </w:t>
      </w:r>
      <w:r w:rsidR="00E174CB">
        <w:t>2 - 5</w:t>
      </w:r>
      <w:r>
        <w:t xml:space="preserve"> </w:t>
      </w:r>
      <w:r w:rsidR="00E174CB">
        <w:t xml:space="preserve">Rollout - </w:t>
      </w:r>
      <w:r>
        <w:t>Change Summary</w:t>
      </w:r>
      <w:bookmarkEnd w:id="23"/>
    </w:p>
    <w:p w14:paraId="2F8C674C" w14:textId="77777777" w:rsidR="002C7693" w:rsidRDefault="00E174CB" w:rsidP="00E016C4">
      <w:pPr>
        <w:rPr>
          <w:lang w:eastAsia="en-US"/>
        </w:rPr>
      </w:pPr>
      <w:r>
        <w:rPr>
          <w:lang w:eastAsia="en-US"/>
        </w:rPr>
        <w:t xml:space="preserve">This section summarises the </w:t>
      </w:r>
      <w:r w:rsidR="002C7693">
        <w:rPr>
          <w:lang w:eastAsia="en-US"/>
        </w:rPr>
        <w:t>changes required for the rollout of each of stages 2 – 5. There is little system change required at his point as the previous phases have implemented and tested the required system changes.</w:t>
      </w:r>
    </w:p>
    <w:p w14:paraId="6B315420" w14:textId="1C4BB3B5" w:rsidR="00E016C4" w:rsidRDefault="00E016C4" w:rsidP="00E016C4">
      <w:r>
        <w:rPr>
          <w:lang w:eastAsia="en-US"/>
        </w:rPr>
        <w:t xml:space="preserve">The changes in </w:t>
      </w:r>
      <w:r w:rsidR="002C7693">
        <w:rPr>
          <w:lang w:eastAsia="en-US"/>
        </w:rPr>
        <w:t xml:space="preserve">these stages </w:t>
      </w:r>
      <w:r w:rsidR="002C7693">
        <w:t xml:space="preserve">are primarily the </w:t>
      </w:r>
      <w:r>
        <w:t>data migration of the</w:t>
      </w:r>
      <w:r w:rsidR="00277286">
        <w:t xml:space="preserve"> in-scope</w:t>
      </w:r>
      <w:r>
        <w:t xml:space="preserve"> </w:t>
      </w:r>
      <w:r w:rsidR="002C7693">
        <w:t xml:space="preserve">fingerprint or </w:t>
      </w:r>
      <w:r>
        <w:t xml:space="preserve">face templates from </w:t>
      </w:r>
      <w:r w:rsidR="002C7693">
        <w:t xml:space="preserve">HOB Central Systems and final </w:t>
      </w:r>
      <w:r w:rsidR="00DB46E0">
        <w:t>testing</w:t>
      </w:r>
      <w:r w:rsidR="002C7693">
        <w:t xml:space="preserve"> (system integration test / user acceptance test)</w:t>
      </w:r>
      <w:r w:rsidR="00DB46E0">
        <w:t>.</w:t>
      </w:r>
      <w:r w:rsidR="00253B9C">
        <w:t xml:space="preserve"> Final testing may necessitate minor changes to components to respond to defects or change requests, but these will not be depicted here, and will be handled as they are identified.</w:t>
      </w:r>
    </w:p>
    <w:p w14:paraId="7F35E4B3" w14:textId="77777777" w:rsidR="00AC00FA" w:rsidRDefault="00AC00FA" w:rsidP="00E016C4"/>
    <w:p w14:paraId="311AA63C" w14:textId="77777777" w:rsidR="00D2118C" w:rsidRDefault="00D2118C" w:rsidP="00D2118C">
      <w:pPr>
        <w:keepNext/>
      </w:pPr>
      <w:r w:rsidRPr="00D2118C">
        <w:rPr>
          <w:noProof/>
        </w:rPr>
        <w:lastRenderedPageBreak/>
        <w:drawing>
          <wp:inline distT="0" distB="0" distL="0" distR="0" wp14:anchorId="78567AB2" wp14:editId="031DC15C">
            <wp:extent cx="5684223" cy="3721509"/>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684223" cy="3721509"/>
                    </a:xfrm>
                    <a:prstGeom prst="rect">
                      <a:avLst/>
                    </a:prstGeom>
                    <a:ln>
                      <a:solidFill>
                        <a:schemeClr val="bg1">
                          <a:lumMod val="50000"/>
                        </a:schemeClr>
                      </a:solidFill>
                    </a:ln>
                  </pic:spPr>
                </pic:pic>
              </a:graphicData>
            </a:graphic>
          </wp:inline>
        </w:drawing>
      </w:r>
    </w:p>
    <w:p w14:paraId="31725F8F" w14:textId="216F06A0" w:rsidR="00D2118C" w:rsidRDefault="00D2118C" w:rsidP="00D2118C">
      <w:pPr>
        <w:pStyle w:val="Caption"/>
      </w:pPr>
      <w:r>
        <w:t xml:space="preserve">Figure </w:t>
      </w:r>
      <w:r w:rsidR="00000000">
        <w:fldChar w:fldCharType="begin"/>
      </w:r>
      <w:r w:rsidR="00000000">
        <w:instrText xml:space="preserve"> SEQ Figure \* ARABIC </w:instrText>
      </w:r>
      <w:r w:rsidR="00000000">
        <w:fldChar w:fldCharType="separate"/>
      </w:r>
      <w:r w:rsidR="0027565E">
        <w:rPr>
          <w:noProof/>
        </w:rPr>
        <w:t>7</w:t>
      </w:r>
      <w:r w:rsidR="00000000">
        <w:rPr>
          <w:noProof/>
        </w:rPr>
        <w:fldChar w:fldCharType="end"/>
      </w:r>
      <w:r>
        <w:t xml:space="preserve"> </w:t>
      </w:r>
      <w:r w:rsidR="004B39C6" w:rsidRPr="004B39C6">
        <w:t>–</w:t>
      </w:r>
      <w:r>
        <w:t xml:space="preserve"> </w:t>
      </w:r>
      <w:r w:rsidRPr="00C03AFA">
        <w:t xml:space="preserve">Component Changes </w:t>
      </w:r>
      <w:r w:rsidR="00856430" w:rsidRPr="004B39C6">
        <w:t>–</w:t>
      </w:r>
      <w:r w:rsidRPr="00C03AFA">
        <w:t xml:space="preserve"> Stage </w:t>
      </w:r>
      <w:r w:rsidR="0091369B">
        <w:t>2-5 Rollout</w:t>
      </w:r>
    </w:p>
    <w:p w14:paraId="282505E0" w14:textId="77777777" w:rsidR="0091369B" w:rsidRPr="00AA42F3" w:rsidRDefault="0091369B" w:rsidP="00AB059C"/>
    <w:tbl>
      <w:tblPr>
        <w:tblStyle w:val="GridTable1Light-Accent5"/>
        <w:tblW w:w="5000" w:type="pct"/>
        <w:tblLook w:val="04A0" w:firstRow="1" w:lastRow="0" w:firstColumn="1" w:lastColumn="0" w:noHBand="0" w:noVBand="1"/>
      </w:tblPr>
      <w:tblGrid>
        <w:gridCol w:w="1463"/>
        <w:gridCol w:w="2898"/>
        <w:gridCol w:w="4649"/>
      </w:tblGrid>
      <w:tr w:rsidR="00AC00FA" w:rsidRPr="00DB5638" w14:paraId="0F1E2427" w14:textId="77777777" w:rsidTr="00AB0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shd w:val="clear" w:color="auto" w:fill="DEEAF6" w:themeFill="accent1" w:themeFillTint="33"/>
          </w:tcPr>
          <w:p w14:paraId="22A15691" w14:textId="77777777" w:rsidR="00AC00FA" w:rsidRPr="00DB5638" w:rsidRDefault="00AC00FA" w:rsidP="00D3691F">
            <w:pPr>
              <w:spacing w:before="60" w:after="60"/>
              <w:rPr>
                <w:rFonts w:cs="Arial"/>
              </w:rPr>
            </w:pPr>
            <w:r w:rsidRPr="00DB5638">
              <w:rPr>
                <w:rFonts w:cs="Arial"/>
              </w:rPr>
              <w:t>Subsystem</w:t>
            </w:r>
          </w:p>
        </w:tc>
        <w:tc>
          <w:tcPr>
            <w:tcW w:w="0" w:type="pct"/>
            <w:shd w:val="clear" w:color="auto" w:fill="DEEAF6" w:themeFill="accent1" w:themeFillTint="33"/>
          </w:tcPr>
          <w:p w14:paraId="2282C7CD" w14:textId="77777777" w:rsidR="00AC00FA" w:rsidRPr="00AB059C" w:rsidRDefault="00AC00FA" w:rsidP="00D3691F">
            <w:pPr>
              <w:spacing w:before="60" w:after="60"/>
              <w:cnfStyle w:val="100000000000" w:firstRow="1" w:lastRow="0" w:firstColumn="0" w:lastColumn="0" w:oddVBand="0" w:evenVBand="0" w:oddHBand="0" w:evenHBand="0" w:firstRowFirstColumn="0" w:firstRowLastColumn="0" w:lastRowFirstColumn="0" w:lastRowLastColumn="0"/>
              <w:rPr>
                <w:rFonts w:cs="Arial"/>
              </w:rPr>
            </w:pPr>
            <w:r w:rsidRPr="00AB059C">
              <w:rPr>
                <w:rFonts w:cs="Arial"/>
              </w:rPr>
              <w:t>Component</w:t>
            </w:r>
          </w:p>
        </w:tc>
        <w:tc>
          <w:tcPr>
            <w:tcW w:w="2580" w:type="pct"/>
            <w:shd w:val="clear" w:color="auto" w:fill="DEEAF6" w:themeFill="accent1" w:themeFillTint="33"/>
          </w:tcPr>
          <w:p w14:paraId="0E37D61F" w14:textId="77777777" w:rsidR="00AC00FA" w:rsidRPr="00AC00FA" w:rsidRDefault="00AC00FA" w:rsidP="00D3691F">
            <w:pPr>
              <w:spacing w:before="60" w:after="60"/>
              <w:cnfStyle w:val="100000000000" w:firstRow="1" w:lastRow="0" w:firstColumn="0" w:lastColumn="0" w:oddVBand="0" w:evenVBand="0" w:oddHBand="0" w:evenHBand="0" w:firstRowFirstColumn="0" w:firstRowLastColumn="0" w:lastRowFirstColumn="0" w:lastRowLastColumn="0"/>
              <w:rPr>
                <w:rFonts w:cs="Arial"/>
                <w:b w:val="0"/>
                <w:bCs w:val="0"/>
              </w:rPr>
            </w:pPr>
            <w:r w:rsidRPr="00AB059C">
              <w:rPr>
                <w:rFonts w:cs="Arial"/>
              </w:rPr>
              <w:t>Change Description</w:t>
            </w:r>
          </w:p>
        </w:tc>
      </w:tr>
      <w:tr w:rsidR="00AC00FA" w:rsidRPr="00DB5638" w14:paraId="26D0371A" w14:textId="77777777" w:rsidTr="00AC00FA">
        <w:trPr>
          <w:trHeight w:val="75"/>
        </w:trPr>
        <w:tc>
          <w:tcPr>
            <w:cnfStyle w:val="001000000000" w:firstRow="0" w:lastRow="0" w:firstColumn="1" w:lastColumn="0" w:oddVBand="0" w:evenVBand="0" w:oddHBand="0" w:evenHBand="0" w:firstRowFirstColumn="0" w:firstRowLastColumn="0" w:lastRowFirstColumn="0" w:lastRowLastColumn="0"/>
            <w:tcW w:w="812" w:type="pct"/>
          </w:tcPr>
          <w:p w14:paraId="05E0963C" w14:textId="77777777" w:rsidR="00AC00FA" w:rsidRPr="00DB5638" w:rsidRDefault="00AC00FA" w:rsidP="00D3691F">
            <w:pPr>
              <w:spacing w:before="60" w:after="60"/>
              <w:rPr>
                <w:rFonts w:cs="Arial"/>
                <w:b w:val="0"/>
                <w:bCs w:val="0"/>
              </w:rPr>
            </w:pPr>
            <w:r w:rsidRPr="00DB5638">
              <w:rPr>
                <w:rFonts w:cs="Arial"/>
                <w:b w:val="0"/>
                <w:bCs w:val="0"/>
              </w:rPr>
              <w:t>Matching Engines</w:t>
            </w:r>
          </w:p>
        </w:tc>
        <w:tc>
          <w:tcPr>
            <w:tcW w:w="1608" w:type="pct"/>
          </w:tcPr>
          <w:p w14:paraId="13F02C5A" w14:textId="22F8933E" w:rsidR="00AC00FA" w:rsidRPr="00DB5638" w:rsidRDefault="00AC00FA" w:rsidP="00D3691F">
            <w:pPr>
              <w:spacing w:before="60" w:after="60"/>
              <w:cnfStyle w:val="000000000000" w:firstRow="0" w:lastRow="0" w:firstColumn="0" w:lastColumn="0" w:oddVBand="0" w:evenVBand="0" w:oddHBand="0" w:evenHBand="0" w:firstRowFirstColumn="0" w:firstRowLastColumn="0" w:lastRowFirstColumn="0" w:lastRowLastColumn="0"/>
              <w:rPr>
                <w:rFonts w:cs="Arial"/>
              </w:rPr>
            </w:pPr>
            <w:r>
              <w:rPr>
                <w:rFonts w:cs="Arial"/>
              </w:rPr>
              <w:t>Face</w:t>
            </w:r>
            <w:r w:rsidRPr="00DB5638">
              <w:rPr>
                <w:rFonts w:cs="Arial"/>
              </w:rPr>
              <w:t xml:space="preserve"> Biometric Data</w:t>
            </w:r>
          </w:p>
        </w:tc>
        <w:tc>
          <w:tcPr>
            <w:tcW w:w="2580" w:type="pct"/>
          </w:tcPr>
          <w:p w14:paraId="7FE24724" w14:textId="32701199" w:rsidR="00AC00FA" w:rsidRPr="00DB5638" w:rsidRDefault="00AC00FA" w:rsidP="00D3691F">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 xml:space="preserve">Migration and storage of the new </w:t>
            </w:r>
            <w:r>
              <w:rPr>
                <w:rFonts w:cs="Arial"/>
              </w:rPr>
              <w:t xml:space="preserve">face </w:t>
            </w:r>
            <w:r w:rsidRPr="00DB5638">
              <w:rPr>
                <w:rFonts w:cs="Arial"/>
              </w:rPr>
              <w:t>data collections</w:t>
            </w:r>
          </w:p>
        </w:tc>
      </w:tr>
      <w:tr w:rsidR="00AC00FA" w:rsidRPr="00DB5638" w14:paraId="7B1A65B8" w14:textId="77777777" w:rsidTr="00AC00FA">
        <w:trPr>
          <w:trHeight w:val="75"/>
        </w:trPr>
        <w:tc>
          <w:tcPr>
            <w:cnfStyle w:val="001000000000" w:firstRow="0" w:lastRow="0" w:firstColumn="1" w:lastColumn="0" w:oddVBand="0" w:evenVBand="0" w:oddHBand="0" w:evenHBand="0" w:firstRowFirstColumn="0" w:firstRowLastColumn="0" w:lastRowFirstColumn="0" w:lastRowLastColumn="0"/>
            <w:tcW w:w="812" w:type="pct"/>
          </w:tcPr>
          <w:p w14:paraId="769593EA" w14:textId="5BD0CBDF" w:rsidR="00AC00FA" w:rsidRDefault="00AC00FA" w:rsidP="00AC00FA">
            <w:pPr>
              <w:spacing w:before="60" w:after="60"/>
              <w:rPr>
                <w:rFonts w:cs="Arial"/>
              </w:rPr>
            </w:pPr>
            <w:r w:rsidRPr="00DB5638">
              <w:rPr>
                <w:rFonts w:cs="Arial"/>
                <w:b w:val="0"/>
                <w:bCs w:val="0"/>
              </w:rPr>
              <w:t>Matching Engines</w:t>
            </w:r>
          </w:p>
        </w:tc>
        <w:tc>
          <w:tcPr>
            <w:tcW w:w="1608" w:type="pct"/>
          </w:tcPr>
          <w:p w14:paraId="635873CA" w14:textId="742A21F8" w:rsidR="00AC00FA" w:rsidRDefault="00AC00FA" w:rsidP="00AC00FA">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Fingerprint Biometric Data</w:t>
            </w:r>
          </w:p>
        </w:tc>
        <w:tc>
          <w:tcPr>
            <w:tcW w:w="2580" w:type="pct"/>
          </w:tcPr>
          <w:p w14:paraId="535EE8EB" w14:textId="1899A122" w:rsidR="00AC00FA" w:rsidRPr="00DB5638" w:rsidRDefault="00AC00FA" w:rsidP="00AC00FA">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 xml:space="preserve">Migration and storage of the new </w:t>
            </w:r>
            <w:r>
              <w:rPr>
                <w:rFonts w:cs="Arial"/>
              </w:rPr>
              <w:t xml:space="preserve">immigration fingerprint and law enforcement </w:t>
            </w:r>
            <w:r w:rsidRPr="00DB5638">
              <w:rPr>
                <w:rFonts w:cs="Arial"/>
              </w:rPr>
              <w:t xml:space="preserve">latent </w:t>
            </w:r>
            <w:r>
              <w:rPr>
                <w:rFonts w:cs="Arial"/>
              </w:rPr>
              <w:t xml:space="preserve">mark </w:t>
            </w:r>
            <w:r w:rsidRPr="00DB5638">
              <w:rPr>
                <w:rFonts w:cs="Arial"/>
              </w:rPr>
              <w:t>data collections</w:t>
            </w:r>
          </w:p>
        </w:tc>
      </w:tr>
      <w:tr w:rsidR="00AC00FA" w:rsidRPr="00DB5638" w14:paraId="627DE076" w14:textId="77777777" w:rsidTr="00AC00FA">
        <w:trPr>
          <w:trHeight w:val="75"/>
        </w:trPr>
        <w:tc>
          <w:tcPr>
            <w:cnfStyle w:val="001000000000" w:firstRow="0" w:lastRow="0" w:firstColumn="1" w:lastColumn="0" w:oddVBand="0" w:evenVBand="0" w:oddHBand="0" w:evenHBand="0" w:firstRowFirstColumn="0" w:firstRowLastColumn="0" w:lastRowFirstColumn="0" w:lastRowLastColumn="0"/>
            <w:tcW w:w="812" w:type="pct"/>
          </w:tcPr>
          <w:p w14:paraId="1CDEA036" w14:textId="77777777" w:rsidR="00AC00FA" w:rsidRPr="00DB5638" w:rsidRDefault="00AC00FA" w:rsidP="00AC00FA">
            <w:pPr>
              <w:spacing w:before="60" w:after="60"/>
              <w:rPr>
                <w:rFonts w:cs="Arial"/>
                <w:b w:val="0"/>
                <w:bCs w:val="0"/>
              </w:rPr>
            </w:pPr>
            <w:r>
              <w:rPr>
                <w:rFonts w:cs="Arial"/>
                <w:b w:val="0"/>
                <w:bCs w:val="0"/>
              </w:rPr>
              <w:t>MSB Data</w:t>
            </w:r>
          </w:p>
        </w:tc>
        <w:tc>
          <w:tcPr>
            <w:tcW w:w="1608" w:type="pct"/>
          </w:tcPr>
          <w:p w14:paraId="23B50133" w14:textId="77777777" w:rsidR="00AC00FA" w:rsidRPr="00DB5638" w:rsidRDefault="00AC00FA" w:rsidP="00AC00FA">
            <w:pPr>
              <w:spacing w:before="60" w:after="60"/>
              <w:cnfStyle w:val="000000000000" w:firstRow="0" w:lastRow="0" w:firstColumn="0" w:lastColumn="0" w:oddVBand="0" w:evenVBand="0" w:oddHBand="0" w:evenHBand="0" w:firstRowFirstColumn="0" w:firstRowLastColumn="0" w:lastRowFirstColumn="0" w:lastRowLastColumn="0"/>
              <w:rPr>
                <w:rFonts w:cs="Arial"/>
              </w:rPr>
            </w:pPr>
            <w:r>
              <w:rPr>
                <w:rFonts w:cs="Arial"/>
              </w:rPr>
              <w:t>Subject Data</w:t>
            </w:r>
          </w:p>
        </w:tc>
        <w:tc>
          <w:tcPr>
            <w:tcW w:w="2580" w:type="pct"/>
          </w:tcPr>
          <w:p w14:paraId="71FBC33D" w14:textId="53CC9C84" w:rsidR="00AC00FA" w:rsidRPr="00DB5638" w:rsidRDefault="00AC00FA" w:rsidP="00AC00FA">
            <w:pPr>
              <w:spacing w:before="60" w:after="60"/>
              <w:cnfStyle w:val="000000000000" w:firstRow="0" w:lastRow="0" w:firstColumn="0" w:lastColumn="0" w:oddVBand="0" w:evenVBand="0" w:oddHBand="0" w:evenHBand="0" w:firstRowFirstColumn="0" w:firstRowLastColumn="0" w:lastRowFirstColumn="0" w:lastRowLastColumn="0"/>
              <w:rPr>
                <w:rFonts w:cs="Arial"/>
              </w:rPr>
            </w:pPr>
            <w:r w:rsidRPr="00DB5638">
              <w:rPr>
                <w:rFonts w:cs="Arial"/>
              </w:rPr>
              <w:t>Migration and storage of the new data collections</w:t>
            </w:r>
            <w:r>
              <w:rPr>
                <w:rFonts w:cs="Arial"/>
              </w:rPr>
              <w:t xml:space="preserve"> for each stage, for face and fingerprints</w:t>
            </w:r>
          </w:p>
        </w:tc>
      </w:tr>
    </w:tbl>
    <w:p w14:paraId="134CC7D6" w14:textId="77777777" w:rsidR="00E016C4" w:rsidRDefault="00E016C4" w:rsidP="00A178CE">
      <w:pPr>
        <w:rPr>
          <w:lang w:eastAsia="en-US"/>
        </w:rPr>
      </w:pPr>
    </w:p>
    <w:p w14:paraId="2059D3D4" w14:textId="055540B0" w:rsidR="00A900BA" w:rsidRDefault="00A900BA" w:rsidP="00A900BA">
      <w:pPr>
        <w:pStyle w:val="Heading2"/>
      </w:pPr>
      <w:bookmarkStart w:id="24" w:name="_Toc124856538"/>
      <w:bookmarkStart w:id="25" w:name="_Toc124856539"/>
      <w:bookmarkStart w:id="26" w:name="_Toc124856540"/>
      <w:bookmarkStart w:id="27" w:name="_Toc124856541"/>
      <w:bookmarkStart w:id="28" w:name="_Toc124856542"/>
      <w:bookmarkStart w:id="29" w:name="_Toc124856543"/>
      <w:bookmarkStart w:id="30" w:name="_Toc124856544"/>
      <w:bookmarkStart w:id="31" w:name="_Toc124856589"/>
      <w:bookmarkStart w:id="32" w:name="_Toc124856590"/>
      <w:bookmarkStart w:id="33" w:name="_Toc124856591"/>
      <w:bookmarkStart w:id="34" w:name="_Toc124856592"/>
      <w:bookmarkStart w:id="35" w:name="_Toc124856605"/>
      <w:bookmarkStart w:id="36" w:name="_Toc124950208"/>
      <w:bookmarkEnd w:id="24"/>
      <w:bookmarkEnd w:id="25"/>
      <w:bookmarkEnd w:id="26"/>
      <w:bookmarkEnd w:id="27"/>
      <w:bookmarkEnd w:id="28"/>
      <w:bookmarkEnd w:id="29"/>
      <w:bookmarkEnd w:id="30"/>
      <w:bookmarkEnd w:id="31"/>
      <w:bookmarkEnd w:id="32"/>
      <w:bookmarkEnd w:id="33"/>
      <w:bookmarkEnd w:id="34"/>
      <w:bookmarkEnd w:id="35"/>
      <w:r>
        <w:t>Data Architecture</w:t>
      </w:r>
      <w:bookmarkEnd w:id="36"/>
    </w:p>
    <w:p w14:paraId="0CEBB2B1" w14:textId="4D14122A" w:rsidR="007222CB" w:rsidRDefault="007222CB" w:rsidP="007222CB">
      <w:pPr>
        <w:rPr>
          <w:lang w:eastAsia="en-US"/>
        </w:rPr>
      </w:pPr>
      <w:r>
        <w:rPr>
          <w:lang w:eastAsia="en-US"/>
        </w:rPr>
        <w:t>Our understanding of the existing solution is that the main data structures and data stores are implemented as part of stage 1. Our proposal is to build on this design, and to make changes only where required to implement functionality or data attributes that are not supported in the existing stage 1 implementation.</w:t>
      </w:r>
    </w:p>
    <w:p w14:paraId="4932EEB7" w14:textId="74F94B89" w:rsidR="007222CB" w:rsidRDefault="00512844" w:rsidP="007222CB">
      <w:pPr>
        <w:rPr>
          <w:lang w:eastAsia="en-US"/>
        </w:rPr>
      </w:pPr>
      <w:r>
        <w:rPr>
          <w:lang w:eastAsia="en-US"/>
        </w:rPr>
        <w:t>T</w:t>
      </w:r>
      <w:r w:rsidR="007222CB">
        <w:rPr>
          <w:lang w:eastAsia="en-US"/>
        </w:rPr>
        <w:t>he following sub-sections describe our envisaged conceptual data model</w:t>
      </w:r>
      <w:r>
        <w:rPr>
          <w:lang w:eastAsia="en-US"/>
        </w:rPr>
        <w:t xml:space="preserve"> based on the ITT materials</w:t>
      </w:r>
      <w:r w:rsidR="007222CB">
        <w:rPr>
          <w:lang w:eastAsia="en-US"/>
        </w:rPr>
        <w:t xml:space="preserve">, </w:t>
      </w:r>
      <w:r>
        <w:rPr>
          <w:lang w:eastAsia="en-US"/>
        </w:rPr>
        <w:t xml:space="preserve">mapping of key entities to the </w:t>
      </w:r>
      <w:r w:rsidR="007222CB">
        <w:rPr>
          <w:lang w:eastAsia="en-US"/>
        </w:rPr>
        <w:t xml:space="preserve">data stores </w:t>
      </w:r>
      <w:r>
        <w:rPr>
          <w:lang w:eastAsia="en-US"/>
        </w:rPr>
        <w:t xml:space="preserve">which implement </w:t>
      </w:r>
      <w:r w:rsidR="007222CB">
        <w:rPr>
          <w:lang w:eastAsia="en-US"/>
        </w:rPr>
        <w:t xml:space="preserve">the model, and </w:t>
      </w:r>
      <w:r>
        <w:rPr>
          <w:lang w:eastAsia="en-US"/>
        </w:rPr>
        <w:t xml:space="preserve">our proposed </w:t>
      </w:r>
      <w:r w:rsidR="007222CB">
        <w:rPr>
          <w:lang w:eastAsia="en-US"/>
        </w:rPr>
        <w:t xml:space="preserve">approach to </w:t>
      </w:r>
      <w:r w:rsidR="009352E4">
        <w:rPr>
          <w:lang w:eastAsia="en-US"/>
        </w:rPr>
        <w:t>data migration</w:t>
      </w:r>
      <w:r w:rsidR="007222CB">
        <w:rPr>
          <w:lang w:eastAsia="en-US"/>
        </w:rPr>
        <w:t xml:space="preserve">. We </w:t>
      </w:r>
      <w:r w:rsidR="00A30573">
        <w:rPr>
          <w:lang w:eastAsia="en-US"/>
        </w:rPr>
        <w:t>will</w:t>
      </w:r>
      <w:r w:rsidR="007222CB">
        <w:rPr>
          <w:lang w:eastAsia="en-US"/>
        </w:rPr>
        <w:t xml:space="preserve"> use this as the basis for update as part of service take-on activities as we learn more about the detailed </w:t>
      </w:r>
      <w:r w:rsidR="00EA521E">
        <w:rPr>
          <w:lang w:eastAsia="en-US"/>
        </w:rPr>
        <w:t xml:space="preserve">data </w:t>
      </w:r>
      <w:proofErr w:type="gramStart"/>
      <w:r w:rsidR="007222CB">
        <w:rPr>
          <w:lang w:eastAsia="en-US"/>
        </w:rPr>
        <w:t>implementation, or</w:t>
      </w:r>
      <w:proofErr w:type="gramEnd"/>
      <w:r w:rsidR="007222CB">
        <w:rPr>
          <w:lang w:eastAsia="en-US"/>
        </w:rPr>
        <w:t xml:space="preserve"> adopt and update the existing model that is handed over.</w:t>
      </w:r>
    </w:p>
    <w:p w14:paraId="329F457A" w14:textId="77777777" w:rsidR="007222CB" w:rsidRPr="007222CB" w:rsidRDefault="007222CB" w:rsidP="007222CB">
      <w:pPr>
        <w:rPr>
          <w:lang w:eastAsia="en-US"/>
        </w:rPr>
      </w:pPr>
    </w:p>
    <w:p w14:paraId="52B7FFD3" w14:textId="1AEDEDA2" w:rsidR="00D71E9A" w:rsidRDefault="00815C2C" w:rsidP="00105B8C">
      <w:pPr>
        <w:pStyle w:val="Heading3"/>
      </w:pPr>
      <w:bookmarkStart w:id="37" w:name="_Toc124950209"/>
      <w:r>
        <w:lastRenderedPageBreak/>
        <w:t xml:space="preserve">Conceptual </w:t>
      </w:r>
      <w:r w:rsidR="00D71E9A">
        <w:t xml:space="preserve">Data </w:t>
      </w:r>
      <w:r w:rsidR="002A37B7">
        <w:t>Model</w:t>
      </w:r>
      <w:bookmarkEnd w:id="37"/>
    </w:p>
    <w:p w14:paraId="34C22C22" w14:textId="25804010" w:rsidR="0062635C" w:rsidRPr="0062635C" w:rsidRDefault="0062635C" w:rsidP="0062635C">
      <w:pPr>
        <w:rPr>
          <w:lang w:eastAsia="en-US"/>
        </w:rPr>
      </w:pPr>
      <w:r>
        <w:rPr>
          <w:lang w:eastAsia="en-US"/>
        </w:rPr>
        <w:t xml:space="preserve">Presented in </w:t>
      </w:r>
      <w:r>
        <w:rPr>
          <w:lang w:eastAsia="en-US"/>
        </w:rPr>
        <w:fldChar w:fldCharType="begin"/>
      </w:r>
      <w:r>
        <w:rPr>
          <w:lang w:eastAsia="en-US"/>
        </w:rPr>
        <w:instrText xml:space="preserve"> REF _Ref112597125 \h </w:instrText>
      </w:r>
      <w:r>
        <w:rPr>
          <w:lang w:eastAsia="en-US"/>
        </w:rPr>
      </w:r>
      <w:r>
        <w:rPr>
          <w:lang w:eastAsia="en-US"/>
        </w:rPr>
        <w:fldChar w:fldCharType="separate"/>
      </w:r>
      <w:r w:rsidR="003D3CE5">
        <w:t xml:space="preserve">Figure </w:t>
      </w:r>
      <w:r w:rsidR="003D3CE5">
        <w:rPr>
          <w:noProof/>
        </w:rPr>
        <w:t>9</w:t>
      </w:r>
      <w:r>
        <w:rPr>
          <w:lang w:eastAsia="en-US"/>
        </w:rPr>
        <w:fldChar w:fldCharType="end"/>
      </w:r>
      <w:r w:rsidR="00EA521E">
        <w:rPr>
          <w:lang w:eastAsia="en-US"/>
        </w:rPr>
        <w:t xml:space="preserve"> is a conceptual data model describing the key entities that are part of the MSP processing. It should be noted that this is a conceptual </w:t>
      </w:r>
      <w:proofErr w:type="gramStart"/>
      <w:r w:rsidR="00EA521E">
        <w:rPr>
          <w:lang w:eastAsia="en-US"/>
        </w:rPr>
        <w:t>model</w:t>
      </w:r>
      <w:proofErr w:type="gramEnd"/>
      <w:r w:rsidR="00EA521E">
        <w:rPr>
          <w:lang w:eastAsia="en-US"/>
        </w:rPr>
        <w:t xml:space="preserve"> and these entities will potentially be delivered across multiple physical databases.</w:t>
      </w:r>
    </w:p>
    <w:p w14:paraId="31426C92" w14:textId="77777777" w:rsidR="00E61385" w:rsidRDefault="00E61385" w:rsidP="00E61385">
      <w:pPr>
        <w:keepNext/>
      </w:pPr>
      <w:r w:rsidRPr="00E61385">
        <w:rPr>
          <w:noProof/>
          <w:lang w:eastAsia="en-US"/>
        </w:rPr>
        <w:drawing>
          <wp:inline distT="0" distB="0" distL="0" distR="0" wp14:anchorId="53F44CA1" wp14:editId="0DD643F0">
            <wp:extent cx="5648068" cy="3042285"/>
            <wp:effectExtent l="12700" t="12700" r="16510"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extLst>
                        <a:ext uri="{28A0092B-C50C-407E-A947-70E740481C1C}">
                          <a14:useLocalDpi xmlns:a14="http://schemas.microsoft.com/office/drawing/2010/main" val="0"/>
                        </a:ext>
                      </a:extLst>
                    </a:blip>
                    <a:stretch>
                      <a:fillRect/>
                    </a:stretch>
                  </pic:blipFill>
                  <pic:spPr>
                    <a:xfrm>
                      <a:off x="0" y="0"/>
                      <a:ext cx="5648068" cy="3042285"/>
                    </a:xfrm>
                    <a:prstGeom prst="rect">
                      <a:avLst/>
                    </a:prstGeom>
                    <a:ln>
                      <a:solidFill>
                        <a:schemeClr val="tx1">
                          <a:lumMod val="50000"/>
                          <a:lumOff val="50000"/>
                        </a:schemeClr>
                      </a:solidFill>
                    </a:ln>
                  </pic:spPr>
                </pic:pic>
              </a:graphicData>
            </a:graphic>
          </wp:inline>
        </w:drawing>
      </w:r>
    </w:p>
    <w:p w14:paraId="1663C76C" w14:textId="5E26D482" w:rsidR="00D95E3D" w:rsidRDefault="00E61385" w:rsidP="00E61385">
      <w:pPr>
        <w:pStyle w:val="Caption"/>
      </w:pPr>
      <w:bookmarkStart w:id="38" w:name="_Ref112597125"/>
      <w:r>
        <w:t xml:space="preserve">Figure </w:t>
      </w:r>
      <w:r w:rsidR="00000000">
        <w:fldChar w:fldCharType="begin"/>
      </w:r>
      <w:r w:rsidR="00000000">
        <w:instrText xml:space="preserve"> SEQ Figure \* ARABIC </w:instrText>
      </w:r>
      <w:r w:rsidR="00000000">
        <w:fldChar w:fldCharType="separate"/>
      </w:r>
      <w:r w:rsidR="00F83731">
        <w:rPr>
          <w:noProof/>
        </w:rPr>
        <w:t>9</w:t>
      </w:r>
      <w:r w:rsidR="00000000">
        <w:rPr>
          <w:noProof/>
        </w:rPr>
        <w:fldChar w:fldCharType="end"/>
      </w:r>
      <w:bookmarkEnd w:id="38"/>
      <w:r>
        <w:t xml:space="preserve"> </w:t>
      </w:r>
      <w:r w:rsidR="0062635C">
        <w:t>– C</w:t>
      </w:r>
      <w:r>
        <w:t>onceptual data model</w:t>
      </w:r>
    </w:p>
    <w:p w14:paraId="647BABBF" w14:textId="77777777" w:rsidR="00D95E3D" w:rsidRPr="00D95E3D" w:rsidRDefault="00D95E3D" w:rsidP="00D95E3D">
      <w:pPr>
        <w:rPr>
          <w:lang w:eastAsia="en-US"/>
        </w:rPr>
      </w:pPr>
    </w:p>
    <w:tbl>
      <w:tblPr>
        <w:tblStyle w:val="GridTable1Light-Accent5"/>
        <w:tblW w:w="5000" w:type="pct"/>
        <w:tblLook w:val="04A0" w:firstRow="1" w:lastRow="0" w:firstColumn="1" w:lastColumn="0" w:noHBand="0" w:noVBand="1"/>
      </w:tblPr>
      <w:tblGrid>
        <w:gridCol w:w="1366"/>
        <w:gridCol w:w="2273"/>
        <w:gridCol w:w="5371"/>
      </w:tblGrid>
      <w:tr w:rsidR="002A37B7" w:rsidRPr="0011616E" w14:paraId="5F6C146A" w14:textId="77777777" w:rsidTr="00742B4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647" w:type="pct"/>
            <w:shd w:val="clear" w:color="auto" w:fill="DEEAF6" w:themeFill="accent1" w:themeFillTint="33"/>
          </w:tcPr>
          <w:p w14:paraId="28830F30" w14:textId="77777777" w:rsidR="002A37B7" w:rsidRPr="0011616E" w:rsidRDefault="002A37B7" w:rsidP="00742B45">
            <w:pPr>
              <w:spacing w:before="60" w:after="60"/>
            </w:pPr>
            <w:r w:rsidRPr="0011616E">
              <w:t>Domain</w:t>
            </w:r>
          </w:p>
        </w:tc>
        <w:tc>
          <w:tcPr>
            <w:tcW w:w="1317" w:type="pct"/>
            <w:shd w:val="clear" w:color="auto" w:fill="DEEAF6" w:themeFill="accent1" w:themeFillTint="33"/>
          </w:tcPr>
          <w:p w14:paraId="46EA5E35" w14:textId="77777777" w:rsidR="002A37B7" w:rsidRPr="0011616E" w:rsidRDefault="002A37B7" w:rsidP="00742B45">
            <w:pPr>
              <w:spacing w:before="60" w:after="60"/>
              <w:cnfStyle w:val="100000000000" w:firstRow="1" w:lastRow="0" w:firstColumn="0" w:lastColumn="0" w:oddVBand="0" w:evenVBand="0" w:oddHBand="0" w:evenHBand="0" w:firstRowFirstColumn="0" w:firstRowLastColumn="0" w:lastRowFirstColumn="0" w:lastRowLastColumn="0"/>
            </w:pPr>
            <w:r w:rsidRPr="0011616E">
              <w:t>Entity</w:t>
            </w:r>
          </w:p>
        </w:tc>
        <w:tc>
          <w:tcPr>
            <w:tcW w:w="3036" w:type="pct"/>
            <w:shd w:val="clear" w:color="auto" w:fill="DEEAF6" w:themeFill="accent1" w:themeFillTint="33"/>
          </w:tcPr>
          <w:p w14:paraId="282CF2D1" w14:textId="77777777" w:rsidR="002A37B7" w:rsidRPr="0011616E" w:rsidRDefault="002A37B7" w:rsidP="00742B45">
            <w:pPr>
              <w:spacing w:before="60" w:after="60"/>
              <w:cnfStyle w:val="100000000000" w:firstRow="1" w:lastRow="0" w:firstColumn="0" w:lastColumn="0" w:oddVBand="0" w:evenVBand="0" w:oddHBand="0" w:evenHBand="0" w:firstRowFirstColumn="0" w:firstRowLastColumn="0" w:lastRowFirstColumn="0" w:lastRowLastColumn="0"/>
            </w:pPr>
            <w:r w:rsidRPr="0011616E">
              <w:t>Description</w:t>
            </w:r>
          </w:p>
        </w:tc>
      </w:tr>
      <w:tr w:rsidR="00C56A02" w:rsidRPr="0011616E" w14:paraId="2BA39403"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0D911F0C" w14:textId="54A9E7FD" w:rsidR="00C56A02" w:rsidRPr="0011616E" w:rsidRDefault="00C56A02" w:rsidP="00C56A02">
            <w:pPr>
              <w:spacing w:before="60" w:after="60"/>
            </w:pPr>
            <w:r w:rsidRPr="0011616E">
              <w:rPr>
                <w:b w:val="0"/>
                <w:bCs w:val="0"/>
              </w:rPr>
              <w:t xml:space="preserve">Non-Biometric </w:t>
            </w:r>
          </w:p>
        </w:tc>
        <w:tc>
          <w:tcPr>
            <w:tcW w:w="1317" w:type="pct"/>
          </w:tcPr>
          <w:p w14:paraId="1360C78F" w14:textId="79FA6CC7" w:rsidR="00C56A02" w:rsidRPr="0011616E" w:rsidRDefault="00F53539" w:rsidP="00C56A02">
            <w:pPr>
              <w:spacing w:before="60" w:after="60"/>
              <w:cnfStyle w:val="000000000000" w:firstRow="0" w:lastRow="0" w:firstColumn="0" w:lastColumn="0" w:oddVBand="0" w:evenVBand="0" w:oddHBand="0" w:evenHBand="0" w:firstRowFirstColumn="0" w:firstRowLastColumn="0" w:lastRowFirstColumn="0" w:lastRowLastColumn="0"/>
              <w:rPr>
                <w:bCs/>
              </w:rPr>
            </w:pPr>
            <w:r w:rsidRPr="0011616E">
              <w:rPr>
                <w:bCs/>
              </w:rPr>
              <w:t>Subject</w:t>
            </w:r>
            <w:r w:rsidR="00C56A02" w:rsidRPr="0011616E">
              <w:rPr>
                <w:bCs/>
              </w:rPr>
              <w:t xml:space="preserve"> Record</w:t>
            </w:r>
          </w:p>
        </w:tc>
        <w:tc>
          <w:tcPr>
            <w:tcW w:w="3036" w:type="pct"/>
          </w:tcPr>
          <w:p w14:paraId="02D47545" w14:textId="2845560B"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 xml:space="preserve">Holds metadata related to a specific </w:t>
            </w:r>
            <w:r w:rsidR="00F53539" w:rsidRPr="0011616E">
              <w:t xml:space="preserve">subject </w:t>
            </w:r>
            <w:r w:rsidRPr="0011616E">
              <w:t xml:space="preserve">held on an MES including </w:t>
            </w:r>
            <w:r w:rsidR="00F53539" w:rsidRPr="0011616E">
              <w:t xml:space="preserve">reference number biographic </w:t>
            </w:r>
            <w:r w:rsidRPr="0011616E">
              <w:t xml:space="preserve">data for search filtering </w:t>
            </w:r>
            <w:proofErr w:type="gramStart"/>
            <w:r w:rsidRPr="0011616E">
              <w:t>e.g.</w:t>
            </w:r>
            <w:proofErr w:type="gramEnd"/>
            <w:r w:rsidRPr="0011616E">
              <w:t xml:space="preserve"> gender, nationality etc.</w:t>
            </w:r>
          </w:p>
        </w:tc>
      </w:tr>
      <w:tr w:rsidR="00C56A02" w:rsidRPr="0011616E" w14:paraId="39FDAC54"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0C6F5725" w14:textId="77777777" w:rsidR="00C56A02" w:rsidRPr="0011616E" w:rsidRDefault="00C56A02" w:rsidP="00C56A02">
            <w:pPr>
              <w:spacing w:before="60" w:after="60"/>
              <w:rPr>
                <w:b w:val="0"/>
              </w:rPr>
            </w:pPr>
            <w:r w:rsidRPr="0011616E">
              <w:rPr>
                <w:b w:val="0"/>
                <w:bCs w:val="0"/>
              </w:rPr>
              <w:t>Biometric</w:t>
            </w:r>
          </w:p>
        </w:tc>
        <w:tc>
          <w:tcPr>
            <w:tcW w:w="1317" w:type="pct"/>
          </w:tcPr>
          <w:p w14:paraId="266EE59C"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Biometric Template</w:t>
            </w:r>
          </w:p>
        </w:tc>
        <w:tc>
          <w:tcPr>
            <w:tcW w:w="3036" w:type="pct"/>
          </w:tcPr>
          <w:p w14:paraId="076B49DF" w14:textId="776C0A9A" w:rsidR="003A5E5C" w:rsidRPr="0011616E" w:rsidRDefault="003A5E5C" w:rsidP="00C56A02">
            <w:pPr>
              <w:spacing w:before="60" w:after="60"/>
              <w:cnfStyle w:val="000000000000" w:firstRow="0" w:lastRow="0" w:firstColumn="0" w:lastColumn="0" w:oddVBand="0" w:evenVBand="0" w:oddHBand="0" w:evenHBand="0" w:firstRowFirstColumn="0" w:firstRowLastColumn="0" w:lastRowFirstColumn="0" w:lastRowLastColumn="0"/>
            </w:pPr>
            <w:r>
              <w:rPr>
                <w:lang w:eastAsia="en-US"/>
              </w:rPr>
              <w:t xml:space="preserve">Holds the digital representation </w:t>
            </w:r>
            <w:r w:rsidRPr="009C1120">
              <w:rPr>
                <w:lang w:eastAsia="en-US"/>
              </w:rPr>
              <w:t xml:space="preserve">generated from the </w:t>
            </w:r>
            <w:r>
              <w:rPr>
                <w:lang w:eastAsia="en-US"/>
              </w:rPr>
              <w:t xml:space="preserve">unique </w:t>
            </w:r>
            <w:proofErr w:type="gramStart"/>
            <w:r>
              <w:rPr>
                <w:lang w:eastAsia="en-US"/>
              </w:rPr>
              <w:t>biometrics</w:t>
            </w:r>
            <w:proofErr w:type="gramEnd"/>
            <w:r>
              <w:rPr>
                <w:lang w:eastAsia="en-US"/>
              </w:rPr>
              <w:t xml:space="preserve"> features (e.g. fingerprint </w:t>
            </w:r>
            <w:r w:rsidRPr="009C1120">
              <w:rPr>
                <w:lang w:eastAsia="en-US"/>
              </w:rPr>
              <w:t>minutiae</w:t>
            </w:r>
            <w:r>
              <w:rPr>
                <w:lang w:eastAsia="en-US"/>
              </w:rPr>
              <w:t>)</w:t>
            </w:r>
            <w:r w:rsidRPr="009C1120">
              <w:rPr>
                <w:lang w:eastAsia="en-US"/>
              </w:rPr>
              <w:t xml:space="preserve"> </w:t>
            </w:r>
            <w:r>
              <w:rPr>
                <w:lang w:eastAsia="en-US"/>
              </w:rPr>
              <w:t xml:space="preserve">identified in an </w:t>
            </w:r>
            <w:r w:rsidRPr="009C1120">
              <w:rPr>
                <w:lang w:eastAsia="en-US"/>
              </w:rPr>
              <w:t>image.</w:t>
            </w:r>
          </w:p>
        </w:tc>
      </w:tr>
      <w:tr w:rsidR="00C56A02" w:rsidRPr="0011616E" w14:paraId="79715849"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53C8F4D2" w14:textId="5BF5CB34" w:rsidR="00C56A02" w:rsidRPr="0011616E" w:rsidRDefault="00C56A02" w:rsidP="00C56A02">
            <w:pPr>
              <w:spacing w:before="60" w:after="60"/>
              <w:rPr>
                <w:b w:val="0"/>
              </w:rPr>
            </w:pPr>
            <w:r w:rsidRPr="0011616E">
              <w:rPr>
                <w:b w:val="0"/>
                <w:bCs w:val="0"/>
              </w:rPr>
              <w:t>Biometric</w:t>
            </w:r>
          </w:p>
        </w:tc>
        <w:tc>
          <w:tcPr>
            <w:tcW w:w="1317" w:type="pct"/>
          </w:tcPr>
          <w:p w14:paraId="5F65021D" w14:textId="78307608"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Biometric Image</w:t>
            </w:r>
            <w:r w:rsidR="003A5E5C">
              <w:rPr>
                <w:bCs/>
              </w:rPr>
              <w:t xml:space="preserve"> (temporary)</w:t>
            </w:r>
          </w:p>
        </w:tc>
        <w:tc>
          <w:tcPr>
            <w:tcW w:w="3036" w:type="pct"/>
          </w:tcPr>
          <w:p w14:paraId="410F0CF8" w14:textId="22B364E8"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Holds binary object data relating to a biometric image (</w:t>
            </w:r>
            <w:proofErr w:type="gramStart"/>
            <w:r w:rsidRPr="0011616E">
              <w:t>e.g.</w:t>
            </w:r>
            <w:proofErr w:type="gramEnd"/>
            <w:r w:rsidRPr="0011616E">
              <w:t xml:space="preserve"> print, latent, face). This will typically only be stored until the template data has been derived from the image and will then be deleted.</w:t>
            </w:r>
          </w:p>
        </w:tc>
      </w:tr>
      <w:tr w:rsidR="00C56A02" w:rsidRPr="0011616E" w14:paraId="0D5D325C"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1878A0D0" w14:textId="77777777" w:rsidR="00C56A02" w:rsidRPr="0011616E" w:rsidRDefault="00C56A02" w:rsidP="00C56A02">
            <w:pPr>
              <w:spacing w:before="60" w:after="60"/>
              <w:rPr>
                <w:b w:val="0"/>
              </w:rPr>
            </w:pPr>
            <w:r w:rsidRPr="0011616E">
              <w:rPr>
                <w:b w:val="0"/>
                <w:bCs w:val="0"/>
              </w:rPr>
              <w:t>Transaction</w:t>
            </w:r>
          </w:p>
        </w:tc>
        <w:tc>
          <w:tcPr>
            <w:tcW w:w="1317" w:type="pct"/>
          </w:tcPr>
          <w:p w14:paraId="66BE06D4"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Transaction</w:t>
            </w:r>
          </w:p>
        </w:tc>
        <w:tc>
          <w:tcPr>
            <w:tcW w:w="3036" w:type="pct"/>
          </w:tcPr>
          <w:p w14:paraId="2318E6DB" w14:textId="417F155E"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Holds metadata relating to a transaction including its priority, state and date of receipt.</w:t>
            </w:r>
            <w:r w:rsidR="00497D33" w:rsidRPr="0011616E">
              <w:t xml:space="preserve"> </w:t>
            </w:r>
            <w:r w:rsidRPr="0011616E">
              <w:t>Also holds the non-binary business data received in a transaction request. Retained during the processing of an in-flight transaction and archived for a set period once transaction is completed.</w:t>
            </w:r>
          </w:p>
        </w:tc>
      </w:tr>
      <w:tr w:rsidR="00C56A02" w:rsidRPr="0011616E" w14:paraId="0C392070"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4B619BE2" w14:textId="77777777" w:rsidR="00C56A02" w:rsidRPr="0011616E" w:rsidRDefault="00C56A02" w:rsidP="00C56A02">
            <w:pPr>
              <w:spacing w:before="60" w:after="60"/>
              <w:rPr>
                <w:b w:val="0"/>
              </w:rPr>
            </w:pPr>
            <w:r w:rsidRPr="0011616E">
              <w:rPr>
                <w:b w:val="0"/>
                <w:bCs w:val="0"/>
              </w:rPr>
              <w:t>Transaction</w:t>
            </w:r>
          </w:p>
        </w:tc>
        <w:tc>
          <w:tcPr>
            <w:tcW w:w="1317" w:type="pct"/>
          </w:tcPr>
          <w:p w14:paraId="7AA60A3C"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Performance Event</w:t>
            </w:r>
          </w:p>
        </w:tc>
        <w:tc>
          <w:tcPr>
            <w:tcW w:w="3036" w:type="pct"/>
          </w:tcPr>
          <w:p w14:paraId="4EE39788" w14:textId="1D08EA32"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Holds any performance measurements associated with a transaction (</w:t>
            </w:r>
            <w:proofErr w:type="gramStart"/>
            <w:r w:rsidRPr="0011616E">
              <w:t>e.g.</w:t>
            </w:r>
            <w:proofErr w:type="gramEnd"/>
            <w:r w:rsidRPr="0011616E">
              <w:t xml:space="preserve"> date-time of receipt/response, date-time of request/response to MES Deployment). Used for service reporting against SLAs and live tracking of system performance.</w:t>
            </w:r>
            <w:r w:rsidR="00497D33" w:rsidRPr="0011616E">
              <w:t xml:space="preserve"> </w:t>
            </w:r>
          </w:p>
        </w:tc>
      </w:tr>
      <w:tr w:rsidR="00C56A02" w:rsidRPr="0011616E" w14:paraId="67B53B50"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069E2EF9" w14:textId="77777777" w:rsidR="00C56A02" w:rsidRPr="0011616E" w:rsidRDefault="00C56A02" w:rsidP="00C56A02">
            <w:pPr>
              <w:spacing w:before="60" w:after="60"/>
              <w:rPr>
                <w:b w:val="0"/>
              </w:rPr>
            </w:pPr>
            <w:r w:rsidRPr="0011616E">
              <w:rPr>
                <w:b w:val="0"/>
                <w:bCs w:val="0"/>
              </w:rPr>
              <w:lastRenderedPageBreak/>
              <w:t>Audit</w:t>
            </w:r>
          </w:p>
        </w:tc>
        <w:tc>
          <w:tcPr>
            <w:tcW w:w="1317" w:type="pct"/>
          </w:tcPr>
          <w:p w14:paraId="7D7CC877"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 xml:space="preserve">Audit Event </w:t>
            </w:r>
          </w:p>
        </w:tc>
        <w:tc>
          <w:tcPr>
            <w:tcW w:w="3036" w:type="pct"/>
          </w:tcPr>
          <w:p w14:paraId="37237E68"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 xml:space="preserve">Holds business audit event data relating to an action or change that has occurred during the processing of a transaction. </w:t>
            </w:r>
          </w:p>
        </w:tc>
      </w:tr>
      <w:tr w:rsidR="00C56A02" w:rsidRPr="0011616E" w14:paraId="41968087"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658CE292" w14:textId="504B9A59" w:rsidR="00C56A02" w:rsidRPr="0011616E" w:rsidRDefault="00C56A02" w:rsidP="00C56A02">
            <w:pPr>
              <w:spacing w:before="60" w:after="60"/>
              <w:rPr>
                <w:b w:val="0"/>
                <w:bCs w:val="0"/>
              </w:rPr>
            </w:pPr>
            <w:r w:rsidRPr="0011616E">
              <w:rPr>
                <w:b w:val="0"/>
                <w:bCs w:val="0"/>
              </w:rPr>
              <w:t>Reference</w:t>
            </w:r>
          </w:p>
        </w:tc>
        <w:tc>
          <w:tcPr>
            <w:tcW w:w="1317" w:type="pct"/>
          </w:tcPr>
          <w:p w14:paraId="68DCE296" w14:textId="59724DD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rPr>
                <w:bCs/>
              </w:rPr>
            </w:pPr>
            <w:r w:rsidRPr="0011616E">
              <w:rPr>
                <w:bCs/>
              </w:rPr>
              <w:t>Reference Data</w:t>
            </w:r>
          </w:p>
        </w:tc>
        <w:tc>
          <w:tcPr>
            <w:tcW w:w="3036" w:type="pct"/>
          </w:tcPr>
          <w:p w14:paraId="7CED95BD" w14:textId="2A18E28A"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Sets of data used to define lists of values to be used business definitions, and for managing application behaviour. Realised using the subtypes described in the following rows.</w:t>
            </w:r>
          </w:p>
        </w:tc>
      </w:tr>
      <w:tr w:rsidR="00C56A02" w:rsidRPr="0011616E" w14:paraId="16F7FE8E"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2EB15C9B" w14:textId="77777777" w:rsidR="00C56A02" w:rsidRPr="0011616E" w:rsidRDefault="00C56A02" w:rsidP="00C56A02">
            <w:pPr>
              <w:spacing w:before="60" w:after="60"/>
              <w:rPr>
                <w:b w:val="0"/>
              </w:rPr>
            </w:pPr>
            <w:r w:rsidRPr="0011616E">
              <w:rPr>
                <w:b w:val="0"/>
                <w:bCs w:val="0"/>
              </w:rPr>
              <w:t>Reference</w:t>
            </w:r>
          </w:p>
        </w:tc>
        <w:tc>
          <w:tcPr>
            <w:tcW w:w="1317" w:type="pct"/>
          </w:tcPr>
          <w:p w14:paraId="653A7967"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Technical Reference Data</w:t>
            </w:r>
          </w:p>
        </w:tc>
        <w:tc>
          <w:tcPr>
            <w:tcW w:w="3036" w:type="pct"/>
          </w:tcPr>
          <w:p w14:paraId="0F504F1F" w14:textId="5B00C3E4"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A set of control data owned by the technical team that the application uses in the processing of transactions (</w:t>
            </w:r>
            <w:proofErr w:type="gramStart"/>
            <w:r w:rsidRPr="0011616E">
              <w:t>e.g.</w:t>
            </w:r>
            <w:proofErr w:type="gramEnd"/>
            <w:r w:rsidRPr="0011616E">
              <w:t xml:space="preserve"> transaction priority mappings, sync/async mode lookup).</w:t>
            </w:r>
          </w:p>
        </w:tc>
      </w:tr>
      <w:tr w:rsidR="00C56A02" w:rsidRPr="0011616E" w14:paraId="2D1ADE0F"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42ED3A18" w14:textId="77777777" w:rsidR="00C56A02" w:rsidRPr="0011616E" w:rsidRDefault="00C56A02" w:rsidP="00C56A02">
            <w:pPr>
              <w:spacing w:before="60" w:after="60"/>
              <w:rPr>
                <w:b w:val="0"/>
              </w:rPr>
            </w:pPr>
            <w:r w:rsidRPr="0011616E">
              <w:rPr>
                <w:b w:val="0"/>
                <w:bCs w:val="0"/>
              </w:rPr>
              <w:t>Reference</w:t>
            </w:r>
          </w:p>
        </w:tc>
        <w:tc>
          <w:tcPr>
            <w:tcW w:w="1317" w:type="pct"/>
          </w:tcPr>
          <w:p w14:paraId="21DA8084"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Business Reference Data</w:t>
            </w:r>
          </w:p>
        </w:tc>
        <w:tc>
          <w:tcPr>
            <w:tcW w:w="3036" w:type="pct"/>
          </w:tcPr>
          <w:p w14:paraId="5680FA9B" w14:textId="3BB7FEF0"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 xml:space="preserve">A set of permissible values owned and defined by the Business which enforces the quality of the business data used by the system. </w:t>
            </w:r>
            <w:proofErr w:type="gramStart"/>
            <w:r w:rsidRPr="0011616E">
              <w:t>E.g.</w:t>
            </w:r>
            <w:proofErr w:type="gramEnd"/>
            <w:r w:rsidRPr="0011616E">
              <w:t xml:space="preserve"> valid gender</w:t>
            </w:r>
            <w:r w:rsidR="003A5E5C">
              <w:t>, nationality etc.</w:t>
            </w:r>
            <w:r w:rsidRPr="0011616E">
              <w:t xml:space="preserve"> values</w:t>
            </w:r>
          </w:p>
        </w:tc>
      </w:tr>
      <w:tr w:rsidR="00C56A02" w:rsidRPr="0011616E" w14:paraId="61CB81BD"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7AC59F71" w14:textId="77777777" w:rsidR="00C56A02" w:rsidRPr="0011616E" w:rsidRDefault="00C56A02" w:rsidP="00C56A02">
            <w:pPr>
              <w:spacing w:before="60" w:after="60"/>
              <w:rPr>
                <w:b w:val="0"/>
              </w:rPr>
            </w:pPr>
            <w:r w:rsidRPr="0011616E">
              <w:rPr>
                <w:b w:val="0"/>
                <w:bCs w:val="0"/>
              </w:rPr>
              <w:t>Reference</w:t>
            </w:r>
          </w:p>
        </w:tc>
        <w:tc>
          <w:tcPr>
            <w:tcW w:w="1317" w:type="pct"/>
          </w:tcPr>
          <w:p w14:paraId="0A82A286"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Security Data</w:t>
            </w:r>
          </w:p>
        </w:tc>
        <w:tc>
          <w:tcPr>
            <w:tcW w:w="3036" w:type="pct"/>
          </w:tcPr>
          <w:p w14:paraId="50A19485" w14:textId="25E19505"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Defines the users, groups, access controls and permissions with which the system manages the security of the solution.</w:t>
            </w:r>
          </w:p>
        </w:tc>
      </w:tr>
      <w:tr w:rsidR="00C56A02" w:rsidRPr="0011616E" w14:paraId="04CCA381"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7D63C20A" w14:textId="77777777" w:rsidR="00C56A02" w:rsidRPr="0011616E" w:rsidRDefault="00C56A02" w:rsidP="00C56A02">
            <w:pPr>
              <w:spacing w:before="60" w:after="60"/>
              <w:rPr>
                <w:b w:val="0"/>
              </w:rPr>
            </w:pPr>
            <w:r w:rsidRPr="0011616E">
              <w:rPr>
                <w:b w:val="0"/>
                <w:bCs w:val="0"/>
              </w:rPr>
              <w:t>Reference</w:t>
            </w:r>
          </w:p>
        </w:tc>
        <w:tc>
          <w:tcPr>
            <w:tcW w:w="1317" w:type="pct"/>
          </w:tcPr>
          <w:p w14:paraId="7717E2AE"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Modality</w:t>
            </w:r>
          </w:p>
        </w:tc>
        <w:tc>
          <w:tcPr>
            <w:tcW w:w="3036" w:type="pct"/>
          </w:tcPr>
          <w:p w14:paraId="6A602086" w14:textId="718072CF"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A notable item of business reference data which defines the type of biometric record/sample (</w:t>
            </w:r>
            <w:proofErr w:type="gramStart"/>
            <w:r w:rsidRPr="0011616E">
              <w:t>i.e.</w:t>
            </w:r>
            <w:proofErr w:type="gramEnd"/>
            <w:r w:rsidRPr="0011616E">
              <w:t xml:space="preserve"> finger, latent, face)</w:t>
            </w:r>
          </w:p>
        </w:tc>
      </w:tr>
      <w:tr w:rsidR="00C56A02" w:rsidRPr="0011616E" w14:paraId="23B7BB9A"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39A931C7" w14:textId="77777777" w:rsidR="00C56A02" w:rsidRPr="0011616E" w:rsidRDefault="00C56A02" w:rsidP="00C56A02">
            <w:pPr>
              <w:spacing w:before="60" w:after="60"/>
              <w:rPr>
                <w:b w:val="0"/>
              </w:rPr>
            </w:pPr>
            <w:r w:rsidRPr="0011616E">
              <w:rPr>
                <w:b w:val="0"/>
                <w:bCs w:val="0"/>
              </w:rPr>
              <w:t>BAT</w:t>
            </w:r>
          </w:p>
        </w:tc>
        <w:tc>
          <w:tcPr>
            <w:tcW w:w="1317" w:type="pct"/>
          </w:tcPr>
          <w:p w14:paraId="2AE775B0"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BAT Configuration</w:t>
            </w:r>
          </w:p>
        </w:tc>
        <w:tc>
          <w:tcPr>
            <w:tcW w:w="3036" w:type="pct"/>
          </w:tcPr>
          <w:p w14:paraId="0C9AA4FA" w14:textId="1E9A407E"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Holds the configuration for each type of Biometric Accuracy Test, including modality, target matcher, test type and a list of the BAT records and/or BAT images that make up the dataset for the test.</w:t>
            </w:r>
          </w:p>
        </w:tc>
      </w:tr>
      <w:tr w:rsidR="00C56A02" w:rsidRPr="0011616E" w14:paraId="57C8F576"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5AA4BFF0" w14:textId="77777777" w:rsidR="00C56A02" w:rsidRPr="0011616E" w:rsidRDefault="00C56A02" w:rsidP="00C56A02">
            <w:pPr>
              <w:spacing w:before="60" w:after="60"/>
              <w:rPr>
                <w:b w:val="0"/>
              </w:rPr>
            </w:pPr>
            <w:r w:rsidRPr="0011616E">
              <w:rPr>
                <w:b w:val="0"/>
                <w:bCs w:val="0"/>
              </w:rPr>
              <w:t>BAT</w:t>
            </w:r>
          </w:p>
        </w:tc>
        <w:tc>
          <w:tcPr>
            <w:tcW w:w="1317" w:type="pct"/>
          </w:tcPr>
          <w:p w14:paraId="7D642E7A"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 xml:space="preserve">BAT Run </w:t>
            </w:r>
          </w:p>
        </w:tc>
        <w:tc>
          <w:tcPr>
            <w:tcW w:w="3036" w:type="pct"/>
          </w:tcPr>
          <w:p w14:paraId="07580BCA"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Represents an instance of running an accuracy test using a specific BAT Configuration. For example, an instance of running a monthly 1:M BAT Ping test using a reduced probe set.</w:t>
            </w:r>
          </w:p>
        </w:tc>
      </w:tr>
      <w:tr w:rsidR="00C56A02" w:rsidRPr="0011616E" w14:paraId="5C85417F" w14:textId="77777777" w:rsidTr="00742B45">
        <w:trPr>
          <w:cantSplit/>
          <w:trHeight w:val="75"/>
        </w:trPr>
        <w:tc>
          <w:tcPr>
            <w:cnfStyle w:val="001000000000" w:firstRow="0" w:lastRow="0" w:firstColumn="1" w:lastColumn="0" w:oddVBand="0" w:evenVBand="0" w:oddHBand="0" w:evenHBand="0" w:firstRowFirstColumn="0" w:firstRowLastColumn="0" w:lastRowFirstColumn="0" w:lastRowLastColumn="0"/>
            <w:tcW w:w="647" w:type="pct"/>
          </w:tcPr>
          <w:p w14:paraId="537D88BB" w14:textId="77777777" w:rsidR="00C56A02" w:rsidRPr="0011616E" w:rsidRDefault="00C56A02" w:rsidP="00C56A02">
            <w:pPr>
              <w:spacing w:before="60" w:after="60"/>
              <w:rPr>
                <w:b w:val="0"/>
              </w:rPr>
            </w:pPr>
            <w:r w:rsidRPr="0011616E">
              <w:rPr>
                <w:b w:val="0"/>
                <w:bCs w:val="0"/>
              </w:rPr>
              <w:t>BAT</w:t>
            </w:r>
          </w:p>
        </w:tc>
        <w:tc>
          <w:tcPr>
            <w:tcW w:w="1317" w:type="pct"/>
          </w:tcPr>
          <w:p w14:paraId="11F3581C" w14:textId="7777777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rPr>
                <w:bCs/>
              </w:rPr>
              <w:t>BAT Result</w:t>
            </w:r>
          </w:p>
        </w:tc>
        <w:tc>
          <w:tcPr>
            <w:tcW w:w="3036" w:type="pct"/>
          </w:tcPr>
          <w:p w14:paraId="3F87EC69" w14:textId="62D0AA27" w:rsidR="00C56A02" w:rsidRPr="0011616E" w:rsidRDefault="00C56A02" w:rsidP="00C56A02">
            <w:pPr>
              <w:spacing w:before="60" w:after="60"/>
              <w:cnfStyle w:val="000000000000" w:firstRow="0" w:lastRow="0" w:firstColumn="0" w:lastColumn="0" w:oddVBand="0" w:evenVBand="0" w:oddHBand="0" w:evenHBand="0" w:firstRowFirstColumn="0" w:firstRowLastColumn="0" w:lastRowFirstColumn="0" w:lastRowLastColumn="0"/>
            </w:pPr>
            <w:r w:rsidRPr="0011616E">
              <w:t>Holds the biometric search/verification results generated by individual Biometric Accuracy Test instances.</w:t>
            </w:r>
            <w:r w:rsidR="00497D33" w:rsidRPr="0011616E">
              <w:t xml:space="preserve"> </w:t>
            </w:r>
            <w:r w:rsidRPr="0011616E">
              <w:t>This is held for future analysis by the business.</w:t>
            </w:r>
          </w:p>
        </w:tc>
      </w:tr>
    </w:tbl>
    <w:p w14:paraId="43CF8004" w14:textId="3A84EB16" w:rsidR="008646A9" w:rsidRDefault="008646A9" w:rsidP="008646A9">
      <w:pPr>
        <w:pStyle w:val="Heading2"/>
      </w:pPr>
      <w:bookmarkStart w:id="39" w:name="_Toc124950210"/>
      <w:r>
        <w:t>Data Stores</w:t>
      </w:r>
      <w:bookmarkEnd w:id="39"/>
    </w:p>
    <w:p w14:paraId="183B84FC" w14:textId="5D0CF0A0" w:rsidR="00E05CF5" w:rsidRDefault="00E05CF5" w:rsidP="00E05CF5">
      <w:pPr>
        <w:rPr>
          <w:lang w:eastAsia="en-US"/>
        </w:rPr>
      </w:pPr>
      <w:r>
        <w:rPr>
          <w:lang w:eastAsia="en-US"/>
        </w:rPr>
        <w:t xml:space="preserve">Note this section focuses on the data-stores required to hold the business data entities described in the conceptual data model. There are </w:t>
      </w:r>
      <w:proofErr w:type="gramStart"/>
      <w:r>
        <w:rPr>
          <w:lang w:eastAsia="en-US"/>
        </w:rPr>
        <w:t>a number of</w:t>
      </w:r>
      <w:proofErr w:type="gramEnd"/>
      <w:r>
        <w:rPr>
          <w:lang w:eastAsia="en-US"/>
        </w:rPr>
        <w:t xml:space="preserve"> other operational datastores to hold for example configuration management data, which will not be described here and are part of the infrastructure model.</w:t>
      </w:r>
      <w:r w:rsidR="00891575">
        <w:rPr>
          <w:lang w:eastAsia="en-US"/>
        </w:rPr>
        <w:t xml:space="preserve"> Note some of these data-stores may be implemented as sets of tables within the same physical database.</w:t>
      </w:r>
    </w:p>
    <w:p w14:paraId="396EB410" w14:textId="77777777" w:rsidR="00243914" w:rsidRPr="00E05CF5" w:rsidRDefault="00243914" w:rsidP="00E05CF5">
      <w:pPr>
        <w:rPr>
          <w:lang w:eastAsia="en-US"/>
        </w:rPr>
      </w:pPr>
    </w:p>
    <w:tbl>
      <w:tblPr>
        <w:tblStyle w:val="GridTable1Light-Accent5"/>
        <w:tblW w:w="5000" w:type="pct"/>
        <w:tblLook w:val="04A0" w:firstRow="1" w:lastRow="0" w:firstColumn="1" w:lastColumn="0" w:noHBand="0" w:noVBand="1"/>
      </w:tblPr>
      <w:tblGrid>
        <w:gridCol w:w="1981"/>
        <w:gridCol w:w="3401"/>
        <w:gridCol w:w="3628"/>
      </w:tblGrid>
      <w:tr w:rsidR="00A76744" w:rsidRPr="00446F20" w14:paraId="4F9D9399" w14:textId="77777777" w:rsidTr="00815C2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99" w:type="pct"/>
            <w:shd w:val="clear" w:color="auto" w:fill="DEEAF6" w:themeFill="accent1" w:themeFillTint="33"/>
          </w:tcPr>
          <w:p w14:paraId="652DE154" w14:textId="3F0E0D65" w:rsidR="00A76744" w:rsidRPr="00446F20" w:rsidRDefault="00A76744" w:rsidP="00742B45">
            <w:pPr>
              <w:spacing w:before="60" w:after="60"/>
            </w:pPr>
            <w:r w:rsidRPr="00446F20">
              <w:lastRenderedPageBreak/>
              <w:t>Data Store</w:t>
            </w:r>
          </w:p>
        </w:tc>
        <w:tc>
          <w:tcPr>
            <w:tcW w:w="1887" w:type="pct"/>
            <w:shd w:val="clear" w:color="auto" w:fill="DEEAF6" w:themeFill="accent1" w:themeFillTint="33"/>
          </w:tcPr>
          <w:p w14:paraId="2C2A4269" w14:textId="5967A878" w:rsidR="00A76744" w:rsidRPr="00446F20" w:rsidRDefault="00A76744" w:rsidP="00742B45">
            <w:pPr>
              <w:spacing w:before="60" w:after="60"/>
              <w:cnfStyle w:val="100000000000" w:firstRow="1" w:lastRow="0" w:firstColumn="0" w:lastColumn="0" w:oddVBand="0" w:evenVBand="0" w:oddHBand="0" w:evenHBand="0" w:firstRowFirstColumn="0" w:firstRowLastColumn="0" w:lastRowFirstColumn="0" w:lastRowLastColumn="0"/>
            </w:pPr>
            <w:r w:rsidRPr="00446F20">
              <w:t>Purpose</w:t>
            </w:r>
          </w:p>
        </w:tc>
        <w:tc>
          <w:tcPr>
            <w:tcW w:w="2013" w:type="pct"/>
            <w:shd w:val="clear" w:color="auto" w:fill="DEEAF6" w:themeFill="accent1" w:themeFillTint="33"/>
          </w:tcPr>
          <w:p w14:paraId="6C428963" w14:textId="33A2BCAF" w:rsidR="00A76744" w:rsidRPr="00446F20" w:rsidRDefault="00A76744" w:rsidP="00742B45">
            <w:pPr>
              <w:spacing w:before="60" w:after="60"/>
              <w:cnfStyle w:val="100000000000" w:firstRow="1" w:lastRow="0" w:firstColumn="0" w:lastColumn="0" w:oddVBand="0" w:evenVBand="0" w:oddHBand="0" w:evenHBand="0" w:firstRowFirstColumn="0" w:firstRowLastColumn="0" w:lastRowFirstColumn="0" w:lastRowLastColumn="0"/>
            </w:pPr>
            <w:r w:rsidRPr="00446F20">
              <w:t>Data entities stored</w:t>
            </w:r>
          </w:p>
        </w:tc>
      </w:tr>
      <w:tr w:rsidR="00A76744" w:rsidRPr="00446F20" w14:paraId="7577B1AE"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6B343F81" w14:textId="463ED185" w:rsidR="00A76744" w:rsidRPr="00446F20" w:rsidRDefault="00ED55C1" w:rsidP="00742B45">
            <w:pPr>
              <w:spacing w:before="60" w:after="60"/>
              <w:rPr>
                <w:b w:val="0"/>
                <w:bCs w:val="0"/>
              </w:rPr>
            </w:pPr>
            <w:r w:rsidRPr="00446F20">
              <w:rPr>
                <w:b w:val="0"/>
                <w:bCs w:val="0"/>
              </w:rPr>
              <w:t>MSB Database</w:t>
            </w:r>
          </w:p>
        </w:tc>
        <w:tc>
          <w:tcPr>
            <w:tcW w:w="1887" w:type="pct"/>
          </w:tcPr>
          <w:p w14:paraId="4E75196B" w14:textId="1609A73B" w:rsidR="00A76744" w:rsidRPr="00446F20" w:rsidRDefault="00ED55C1"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Storing </w:t>
            </w:r>
            <w:proofErr w:type="gramStart"/>
            <w:r w:rsidR="00430E60" w:rsidRPr="00446F20">
              <w:t>entities</w:t>
            </w:r>
            <w:proofErr w:type="gramEnd"/>
            <w:r w:rsidRPr="00446F20">
              <w:t xml:space="preserve"> the matcher service bus requires to process matcher service requests</w:t>
            </w:r>
          </w:p>
        </w:tc>
        <w:tc>
          <w:tcPr>
            <w:tcW w:w="2013" w:type="pct"/>
          </w:tcPr>
          <w:p w14:paraId="1A9EB967" w14:textId="3DDF91F2" w:rsidR="00C55E38" w:rsidRPr="00446F20" w:rsidRDefault="00C51F14">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Subject</w:t>
            </w:r>
            <w:r w:rsidR="00C55E38" w:rsidRPr="00446F20">
              <w:t xml:space="preserve"> Record </w:t>
            </w:r>
          </w:p>
          <w:p w14:paraId="1DCBF462" w14:textId="77777777" w:rsidR="00EB34B3" w:rsidRPr="00446F20" w:rsidRDefault="00EB34B3" w:rsidP="00C55E38">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 xml:space="preserve">Biometric </w:t>
            </w:r>
            <w:r w:rsidR="00ED55C1" w:rsidRPr="00446F20">
              <w:t>Template</w:t>
            </w:r>
          </w:p>
          <w:p w14:paraId="7D5D0AE3" w14:textId="27E42009" w:rsidR="00B062F2" w:rsidRPr="00446F20" w:rsidRDefault="00B062F2" w:rsidP="00C55E38">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 xml:space="preserve">Reference Data (all sub-types) </w:t>
            </w:r>
          </w:p>
        </w:tc>
      </w:tr>
      <w:tr w:rsidR="00815C2C" w:rsidRPr="00446F20" w14:paraId="1710E0E0"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2FE63D4B" w14:textId="4C7C34EF" w:rsidR="00815C2C" w:rsidRPr="00446F20" w:rsidRDefault="00815C2C" w:rsidP="00742B45">
            <w:pPr>
              <w:spacing w:before="60" w:after="60"/>
              <w:rPr>
                <w:b w:val="0"/>
                <w:bCs w:val="0"/>
              </w:rPr>
            </w:pPr>
            <w:r w:rsidRPr="00446F20">
              <w:rPr>
                <w:b w:val="0"/>
                <w:bCs w:val="0"/>
              </w:rPr>
              <w:t>MSB Transaction Database</w:t>
            </w:r>
          </w:p>
        </w:tc>
        <w:tc>
          <w:tcPr>
            <w:tcW w:w="1887" w:type="pct"/>
          </w:tcPr>
          <w:p w14:paraId="2ECA2B08" w14:textId="2F35C191" w:rsidR="00815C2C" w:rsidRPr="00446F20" w:rsidRDefault="00815C2C"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Storing the transactions that the matcher processes, including temporary storage of the biometric image used to derive the biometric template</w:t>
            </w:r>
          </w:p>
        </w:tc>
        <w:tc>
          <w:tcPr>
            <w:tcW w:w="2013" w:type="pct"/>
          </w:tcPr>
          <w:p w14:paraId="7785A402" w14:textId="77777777" w:rsidR="00815C2C" w:rsidRPr="00446F20" w:rsidRDefault="00815C2C">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Transaction</w:t>
            </w:r>
          </w:p>
          <w:p w14:paraId="1CE1A202" w14:textId="72F3213F" w:rsidR="00815C2C" w:rsidRPr="00446F20" w:rsidRDefault="00815C2C">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Biometric Image (temporary only)</w:t>
            </w:r>
          </w:p>
        </w:tc>
      </w:tr>
      <w:tr w:rsidR="00A76744" w:rsidRPr="00446F20" w14:paraId="3D61E3CD"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CB9C451" w14:textId="3AF55590" w:rsidR="00A76744" w:rsidRPr="00446F20" w:rsidRDefault="002B5B09" w:rsidP="00742B45">
            <w:pPr>
              <w:spacing w:before="60" w:after="60"/>
              <w:rPr>
                <w:b w:val="0"/>
              </w:rPr>
            </w:pPr>
            <w:r>
              <w:rPr>
                <w:b w:val="0"/>
              </w:rPr>
              <w:t xml:space="preserve">MSB </w:t>
            </w:r>
            <w:r w:rsidR="00A76744" w:rsidRPr="00446F20">
              <w:rPr>
                <w:b w:val="0"/>
              </w:rPr>
              <w:t>Audit database</w:t>
            </w:r>
          </w:p>
        </w:tc>
        <w:tc>
          <w:tcPr>
            <w:tcW w:w="1887" w:type="pct"/>
          </w:tcPr>
          <w:p w14:paraId="4DACFCD1" w14:textId="38EB64F6" w:rsidR="00A76744" w:rsidRPr="00446F20" w:rsidRDefault="00D006FB"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Data storage of audit events </w:t>
            </w:r>
            <w:r w:rsidR="00F609C7">
              <w:t xml:space="preserve">from the MSB </w:t>
            </w:r>
            <w:r w:rsidRPr="00446F20">
              <w:t>for later investigation</w:t>
            </w:r>
          </w:p>
        </w:tc>
        <w:tc>
          <w:tcPr>
            <w:tcW w:w="2013" w:type="pct"/>
          </w:tcPr>
          <w:p w14:paraId="006BA9E8" w14:textId="5CF4287E" w:rsidR="00A76744"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Audit Event</w:t>
            </w:r>
          </w:p>
        </w:tc>
      </w:tr>
      <w:tr w:rsidR="00A76744" w:rsidRPr="00446F20" w14:paraId="022188BC"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391559D6" w14:textId="0E17431D" w:rsidR="00A76744" w:rsidRPr="00446F20" w:rsidRDefault="00A76744" w:rsidP="00742B45">
            <w:pPr>
              <w:spacing w:before="60" w:after="60"/>
              <w:rPr>
                <w:b w:val="0"/>
              </w:rPr>
            </w:pPr>
            <w:r w:rsidRPr="00446F20">
              <w:rPr>
                <w:b w:val="0"/>
              </w:rPr>
              <w:t>Primary fingerprint MES data</w:t>
            </w:r>
          </w:p>
        </w:tc>
        <w:tc>
          <w:tcPr>
            <w:tcW w:w="1887" w:type="pct"/>
          </w:tcPr>
          <w:p w14:paraId="03243199" w14:textId="5CEF5738" w:rsidR="00A76744" w:rsidRPr="00446F20" w:rsidRDefault="00440FA2"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Storage of fingerprint biometric templates for matching</w:t>
            </w:r>
          </w:p>
        </w:tc>
        <w:tc>
          <w:tcPr>
            <w:tcW w:w="2013" w:type="pct"/>
          </w:tcPr>
          <w:p w14:paraId="1E8F7FAB" w14:textId="5505EA3B" w:rsidR="00A76744"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 xml:space="preserve">Biometric </w:t>
            </w:r>
            <w:r w:rsidR="00ED55C1" w:rsidRPr="00446F20">
              <w:t>Template (print/latent)</w:t>
            </w:r>
          </w:p>
        </w:tc>
      </w:tr>
      <w:tr w:rsidR="00A76744" w:rsidRPr="00446F20" w14:paraId="1B5C92E1"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6C4C87A4" w14:textId="7BC552D8" w:rsidR="00A76744" w:rsidRPr="00446F20" w:rsidRDefault="00A76744" w:rsidP="00742B45">
            <w:pPr>
              <w:spacing w:before="60" w:after="60"/>
              <w:rPr>
                <w:b w:val="0"/>
              </w:rPr>
            </w:pPr>
            <w:r w:rsidRPr="00446F20">
              <w:rPr>
                <w:b w:val="0"/>
              </w:rPr>
              <w:t>Face MES data</w:t>
            </w:r>
          </w:p>
        </w:tc>
        <w:tc>
          <w:tcPr>
            <w:tcW w:w="1887" w:type="pct"/>
          </w:tcPr>
          <w:p w14:paraId="4EFC95B7" w14:textId="39C628C6" w:rsidR="00A76744" w:rsidRPr="00446F20" w:rsidRDefault="00440FA2"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Storage of face biometric templates for matching</w:t>
            </w:r>
          </w:p>
        </w:tc>
        <w:tc>
          <w:tcPr>
            <w:tcW w:w="2013" w:type="pct"/>
          </w:tcPr>
          <w:p w14:paraId="4B086020" w14:textId="547C6D0B" w:rsidR="00A76744" w:rsidRPr="00446F20" w:rsidRDefault="00554E5D" w:rsidP="00B850C3">
            <w:pPr>
              <w:pStyle w:val="ListParagraph"/>
              <w:numPr>
                <w:ilvl w:val="0"/>
                <w:numId w:val="30"/>
              </w:numPr>
              <w:spacing w:before="60" w:after="60"/>
              <w:ind w:left="460"/>
              <w:cnfStyle w:val="000000000000" w:firstRow="0" w:lastRow="0" w:firstColumn="0" w:lastColumn="0" w:oddVBand="0" w:evenVBand="0" w:oddHBand="0" w:evenHBand="0" w:firstRowFirstColumn="0" w:firstRowLastColumn="0" w:lastRowFirstColumn="0" w:lastRowLastColumn="0"/>
            </w:pPr>
            <w:r w:rsidRPr="00446F20">
              <w:t xml:space="preserve">Biometric </w:t>
            </w:r>
            <w:r w:rsidR="00ED55C1" w:rsidRPr="00446F20">
              <w:t>Template (face)</w:t>
            </w:r>
          </w:p>
        </w:tc>
      </w:tr>
      <w:tr w:rsidR="002B5B09" w:rsidRPr="00446F20" w14:paraId="39A4EF59"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506C2393" w14:textId="2B0343EE" w:rsidR="002B5B09" w:rsidRPr="00AB059C" w:rsidRDefault="002B5B09" w:rsidP="00742B45">
            <w:pPr>
              <w:spacing w:before="60" w:after="60"/>
              <w:rPr>
                <w:b w:val="0"/>
                <w:bCs w:val="0"/>
              </w:rPr>
            </w:pPr>
            <w:r w:rsidRPr="00AB059C">
              <w:rPr>
                <w:b w:val="0"/>
                <w:bCs w:val="0"/>
              </w:rPr>
              <w:t>MES Audit database</w:t>
            </w:r>
          </w:p>
        </w:tc>
        <w:tc>
          <w:tcPr>
            <w:tcW w:w="1887" w:type="pct"/>
          </w:tcPr>
          <w:p w14:paraId="5F9D9445" w14:textId="0CCA6748" w:rsidR="002B5B09" w:rsidRPr="00446F20" w:rsidRDefault="00F609C7" w:rsidP="00F609C7">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Data storage of audit events </w:t>
            </w:r>
            <w:r>
              <w:t xml:space="preserve">from the MES </w:t>
            </w:r>
            <w:r w:rsidRPr="00446F20">
              <w:t>for later investigation</w:t>
            </w:r>
          </w:p>
        </w:tc>
        <w:tc>
          <w:tcPr>
            <w:tcW w:w="2013" w:type="pct"/>
          </w:tcPr>
          <w:p w14:paraId="3B4DFB0D" w14:textId="7B50D77F" w:rsidR="002B5B09" w:rsidRPr="00446F20" w:rsidRDefault="00F609C7">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t>Audit Event</w:t>
            </w:r>
          </w:p>
        </w:tc>
      </w:tr>
      <w:tr w:rsidR="00A76744" w:rsidRPr="00446F20" w14:paraId="13A2E7FC"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61C17C1C" w14:textId="015B3DA6" w:rsidR="00A76744" w:rsidRPr="00446F20" w:rsidRDefault="00B850C3" w:rsidP="00742B45">
            <w:pPr>
              <w:spacing w:before="60" w:after="60"/>
              <w:rPr>
                <w:b w:val="0"/>
                <w:highlight w:val="yellow"/>
              </w:rPr>
            </w:pPr>
            <w:r w:rsidRPr="00446F20">
              <w:rPr>
                <w:b w:val="0"/>
              </w:rPr>
              <w:t>BAT Database</w:t>
            </w:r>
          </w:p>
        </w:tc>
        <w:tc>
          <w:tcPr>
            <w:tcW w:w="1887" w:type="pct"/>
          </w:tcPr>
          <w:p w14:paraId="56C33AFE" w14:textId="06DBFD56" w:rsidR="00A76744" w:rsidRPr="00446F20" w:rsidRDefault="00D006FB"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Data store to support the planning, execution and reporting of BAT tests</w:t>
            </w:r>
          </w:p>
        </w:tc>
        <w:tc>
          <w:tcPr>
            <w:tcW w:w="2013" w:type="pct"/>
          </w:tcPr>
          <w:p w14:paraId="6D3541F3" w14:textId="77777777" w:rsidR="00A76744"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BAT configuration</w:t>
            </w:r>
          </w:p>
          <w:p w14:paraId="13096A67" w14:textId="77777777" w:rsidR="00EB34B3"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BAT run</w:t>
            </w:r>
          </w:p>
          <w:p w14:paraId="1ABB045B" w14:textId="4BB8D957" w:rsidR="00EB34B3"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BAT result</w:t>
            </w:r>
          </w:p>
        </w:tc>
      </w:tr>
      <w:tr w:rsidR="00EB34B3" w:rsidRPr="00446F20" w14:paraId="47DB1F16" w14:textId="77777777" w:rsidTr="00815C2C">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Pr>
          <w:p w14:paraId="05473EDE" w14:textId="599CC31A" w:rsidR="00EB34B3" w:rsidRPr="00446F20" w:rsidRDefault="00B850C3" w:rsidP="00742B45">
            <w:pPr>
              <w:spacing w:before="60" w:after="60"/>
              <w:rPr>
                <w:b w:val="0"/>
                <w:highlight w:val="yellow"/>
              </w:rPr>
            </w:pPr>
            <w:r w:rsidRPr="00446F20">
              <w:rPr>
                <w:b w:val="0"/>
              </w:rPr>
              <w:t>Athene CMIS</w:t>
            </w:r>
          </w:p>
        </w:tc>
        <w:tc>
          <w:tcPr>
            <w:tcW w:w="1887" w:type="pct"/>
          </w:tcPr>
          <w:p w14:paraId="194373C9" w14:textId="797FD973" w:rsidR="00EB34B3" w:rsidRPr="00446F20" w:rsidRDefault="005D3A2E"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Storage and reporting of performance and capacity data</w:t>
            </w:r>
          </w:p>
        </w:tc>
        <w:tc>
          <w:tcPr>
            <w:tcW w:w="2013" w:type="pct"/>
          </w:tcPr>
          <w:p w14:paraId="4BBDB525" w14:textId="3E6C8465" w:rsidR="00EB34B3" w:rsidRPr="00446F20" w:rsidRDefault="00EB34B3">
            <w:pPr>
              <w:pStyle w:val="ListParagraph"/>
              <w:numPr>
                <w:ilvl w:val="0"/>
                <w:numId w:val="17"/>
              </w:numPr>
              <w:spacing w:before="60" w:after="60"/>
              <w:ind w:left="455"/>
              <w:cnfStyle w:val="000000000000" w:firstRow="0" w:lastRow="0" w:firstColumn="0" w:lastColumn="0" w:oddVBand="0" w:evenVBand="0" w:oddHBand="0" w:evenHBand="0" w:firstRowFirstColumn="0" w:firstRowLastColumn="0" w:lastRowFirstColumn="0" w:lastRowLastColumn="0"/>
            </w:pPr>
            <w:r w:rsidRPr="00446F20">
              <w:t>Performance Event</w:t>
            </w:r>
          </w:p>
        </w:tc>
      </w:tr>
    </w:tbl>
    <w:p w14:paraId="733CE05A" w14:textId="493822A3" w:rsidR="00D71E9A" w:rsidRPr="00D71E9A" w:rsidRDefault="00D71E9A" w:rsidP="00D71E9A">
      <w:pPr>
        <w:rPr>
          <w:lang w:eastAsia="en-US"/>
        </w:rPr>
      </w:pPr>
    </w:p>
    <w:p w14:paraId="5F6A50E1" w14:textId="785EF0BD" w:rsidR="00A94970" w:rsidRDefault="00A94970" w:rsidP="00105B8C">
      <w:pPr>
        <w:pStyle w:val="Heading3"/>
      </w:pPr>
      <w:bookmarkStart w:id="40" w:name="_Ref123649202"/>
      <w:bookmarkStart w:id="41" w:name="_Ref123649206"/>
      <w:bookmarkStart w:id="42" w:name="_Toc124950211"/>
      <w:r>
        <w:t>Data Migration</w:t>
      </w:r>
      <w:r w:rsidR="00D97401">
        <w:t xml:space="preserve"> and</w:t>
      </w:r>
      <w:r w:rsidR="00850CE7">
        <w:t xml:space="preserve"> Parallel Run /</w:t>
      </w:r>
      <w:r w:rsidR="00D97401">
        <w:t xml:space="preserve"> Cutover</w:t>
      </w:r>
      <w:r>
        <w:t xml:space="preserve"> Approach</w:t>
      </w:r>
      <w:bookmarkEnd w:id="40"/>
      <w:bookmarkEnd w:id="41"/>
      <w:bookmarkEnd w:id="42"/>
      <w:r>
        <w:t xml:space="preserve"> </w:t>
      </w:r>
    </w:p>
    <w:p w14:paraId="7C8774B1" w14:textId="787749CB" w:rsidR="00DB59C9" w:rsidRDefault="00B30E83" w:rsidP="00B30E83">
      <w:pPr>
        <w:rPr>
          <w:lang w:eastAsia="en-US"/>
        </w:rPr>
      </w:pPr>
      <w:r>
        <w:rPr>
          <w:lang w:eastAsia="en-US"/>
        </w:rPr>
        <w:t>An important activity throughout</w:t>
      </w:r>
      <w:r w:rsidR="00F609C7">
        <w:rPr>
          <w:lang w:eastAsia="en-US"/>
        </w:rPr>
        <w:t xml:space="preserve"> all</w:t>
      </w:r>
      <w:r>
        <w:rPr>
          <w:lang w:eastAsia="en-US"/>
        </w:rPr>
        <w:t xml:space="preserve"> stages is the data migration of </w:t>
      </w:r>
      <w:r w:rsidR="00127DD1" w:rsidRPr="00421F72">
        <w:rPr>
          <w:lang w:eastAsia="en-US"/>
        </w:rPr>
        <w:t xml:space="preserve">biometric </w:t>
      </w:r>
      <w:r w:rsidR="00421F72" w:rsidRPr="00421F72">
        <w:rPr>
          <w:lang w:eastAsia="en-US"/>
        </w:rPr>
        <w:t xml:space="preserve">images (to create new biometric </w:t>
      </w:r>
      <w:r w:rsidR="00127DD1" w:rsidRPr="00421F72">
        <w:rPr>
          <w:lang w:eastAsia="en-US"/>
        </w:rPr>
        <w:t>templates</w:t>
      </w:r>
      <w:r w:rsidR="00421F72" w:rsidRPr="00421F72">
        <w:rPr>
          <w:lang w:eastAsia="en-US"/>
        </w:rPr>
        <w:t>)</w:t>
      </w:r>
      <w:r w:rsidR="00127DD1" w:rsidRPr="00421F72">
        <w:rPr>
          <w:lang w:eastAsia="en-US"/>
        </w:rPr>
        <w:t xml:space="preserve"> and matcher records</w:t>
      </w:r>
      <w:r>
        <w:rPr>
          <w:lang w:eastAsia="en-US"/>
        </w:rPr>
        <w:t xml:space="preserve"> from existing systems</w:t>
      </w:r>
      <w:r w:rsidR="00DB59C9">
        <w:rPr>
          <w:lang w:eastAsia="en-US"/>
        </w:rPr>
        <w:t xml:space="preserve">, and the approach to </w:t>
      </w:r>
      <w:r w:rsidR="00F760BC">
        <w:rPr>
          <w:lang w:eastAsia="en-US"/>
        </w:rPr>
        <w:t>achieving</w:t>
      </w:r>
      <w:r w:rsidR="00DB59C9">
        <w:rPr>
          <w:lang w:eastAsia="en-US"/>
        </w:rPr>
        <w:t xml:space="preserve"> this. There are two main approaches available: </w:t>
      </w:r>
    </w:p>
    <w:p w14:paraId="7D0546CE" w14:textId="4B781655" w:rsidR="00DB59C9" w:rsidRDefault="00DB59C9">
      <w:pPr>
        <w:pStyle w:val="ListParagraph"/>
        <w:numPr>
          <w:ilvl w:val="0"/>
          <w:numId w:val="17"/>
        </w:numPr>
      </w:pPr>
      <w:r>
        <w:t>bulk migration via offline storage device</w:t>
      </w:r>
      <w:r w:rsidR="00DD09E3">
        <w:t>(s)</w:t>
      </w:r>
    </w:p>
    <w:p w14:paraId="705B8453" w14:textId="62389026" w:rsidR="00DB59C9" w:rsidRDefault="00DB59C9">
      <w:pPr>
        <w:pStyle w:val="ListParagraph"/>
        <w:numPr>
          <w:ilvl w:val="0"/>
          <w:numId w:val="17"/>
        </w:numPr>
      </w:pPr>
      <w:r>
        <w:t>online transfer directly from the source systems using the matcher interface</w:t>
      </w:r>
    </w:p>
    <w:p w14:paraId="5727F291" w14:textId="5AA7D11A" w:rsidR="00B30E83" w:rsidRDefault="00761A31" w:rsidP="00B30E83">
      <w:pPr>
        <w:rPr>
          <w:lang w:eastAsia="en-US"/>
        </w:rPr>
      </w:pPr>
      <w:r>
        <w:rPr>
          <w:lang w:eastAsia="en-US"/>
        </w:rPr>
        <w:t xml:space="preserve">From the information provided within the ITT, we believe that both approaches are viable. </w:t>
      </w:r>
      <w:r w:rsidR="00084FA1">
        <w:rPr>
          <w:lang w:eastAsia="en-US"/>
        </w:rPr>
        <w:t xml:space="preserve">An online transfer approach </w:t>
      </w:r>
      <w:r w:rsidR="003A5E5C">
        <w:rPr>
          <w:lang w:eastAsia="en-US"/>
        </w:rPr>
        <w:t xml:space="preserve">is preferred as it has </w:t>
      </w:r>
      <w:r w:rsidR="00692D98">
        <w:rPr>
          <w:lang w:eastAsia="en-US"/>
        </w:rPr>
        <w:t xml:space="preserve">significant </w:t>
      </w:r>
      <w:r w:rsidR="00B43947">
        <w:rPr>
          <w:lang w:eastAsia="en-US"/>
        </w:rPr>
        <w:t>advantages</w:t>
      </w:r>
      <w:r w:rsidR="00084FA1">
        <w:rPr>
          <w:lang w:eastAsia="en-US"/>
        </w:rPr>
        <w:t>:</w:t>
      </w:r>
    </w:p>
    <w:p w14:paraId="4F025C9A" w14:textId="078C9F91" w:rsidR="00084FA1" w:rsidRDefault="00084FA1">
      <w:pPr>
        <w:pStyle w:val="ListParagraph"/>
        <w:numPr>
          <w:ilvl w:val="0"/>
          <w:numId w:val="18"/>
        </w:numPr>
      </w:pPr>
      <w:r>
        <w:t>simplifies the migration with removal of physical transfer and related transport plan / activities</w:t>
      </w:r>
      <w:r w:rsidR="00EB0E61">
        <w:t xml:space="preserve"> and reduces the risk of errors occurring</w:t>
      </w:r>
    </w:p>
    <w:p w14:paraId="2D13C507" w14:textId="49305285" w:rsidR="00084FA1" w:rsidRDefault="00084FA1">
      <w:pPr>
        <w:pStyle w:val="ListParagraph"/>
        <w:numPr>
          <w:ilvl w:val="0"/>
          <w:numId w:val="18"/>
        </w:numPr>
      </w:pPr>
      <w:r>
        <w:t xml:space="preserve">exercises the real business interface, </w:t>
      </w:r>
      <w:r w:rsidR="00692D98">
        <w:t>using</w:t>
      </w:r>
      <w:r>
        <w:t xml:space="preserve"> the same processing as will happen with BAU transactions in normal usage</w:t>
      </w:r>
      <w:r w:rsidR="00692D98">
        <w:t xml:space="preserve">, providing further confidence </w:t>
      </w:r>
    </w:p>
    <w:p w14:paraId="2E67F5A8" w14:textId="02767470" w:rsidR="00084FA1" w:rsidRDefault="00084FA1">
      <w:pPr>
        <w:pStyle w:val="ListParagraph"/>
        <w:numPr>
          <w:ilvl w:val="0"/>
          <w:numId w:val="18"/>
        </w:numPr>
      </w:pPr>
      <w:r>
        <w:t>reduces the support effort involved in the migration</w:t>
      </w:r>
    </w:p>
    <w:p w14:paraId="219B1025" w14:textId="5E37FF0E" w:rsidR="00084FA1" w:rsidRDefault="00084FA1" w:rsidP="00084FA1">
      <w:r>
        <w:t>The potential challenge to adopting this approach will be the potential data processing / transfer rates of the source systems being sufficient to meet the desired timelines.</w:t>
      </w:r>
      <w:r w:rsidR="00027B06">
        <w:t xml:space="preserve"> </w:t>
      </w:r>
      <w:r w:rsidR="00EE5085">
        <w:t>T</w:t>
      </w:r>
      <w:r w:rsidR="00027B06">
        <w:t xml:space="preserve">his will </w:t>
      </w:r>
      <w:r w:rsidR="00EE5085">
        <w:t>need</w:t>
      </w:r>
      <w:r w:rsidR="00027B06">
        <w:t xml:space="preserve"> to be assessed during </w:t>
      </w:r>
      <w:r w:rsidR="00131696">
        <w:t>detailed planning and transition activities</w:t>
      </w:r>
      <w:r w:rsidR="00EE5085">
        <w:t>, working with the source system provider</w:t>
      </w:r>
      <w:r w:rsidR="00131696">
        <w:t>.</w:t>
      </w:r>
      <w:r w:rsidR="00F760BC">
        <w:t xml:space="preserve"> If this approach proves </w:t>
      </w:r>
      <w:r w:rsidR="00EE5085">
        <w:t>unfeasible,</w:t>
      </w:r>
      <w:r w:rsidR="00F760BC">
        <w:t xml:space="preserve"> then the bulk migration using a physical storage device approach will be used.</w:t>
      </w:r>
    </w:p>
    <w:p w14:paraId="254092DB" w14:textId="138AE07D" w:rsidR="00EB0E61" w:rsidRPr="00B30E83" w:rsidRDefault="00EB0E61" w:rsidP="00084FA1">
      <w:r>
        <w:lastRenderedPageBreak/>
        <w:t xml:space="preserve">A further challenge for the online approach may be the </w:t>
      </w:r>
      <w:r w:rsidR="00CF2D05">
        <w:t xml:space="preserve">additional load on the system to process data migration alongside normal business traffic. </w:t>
      </w:r>
      <w:r w:rsidR="001650DF">
        <w:t xml:space="preserve">This will be assessed as part of performance and capacity planning and during performance testing. It is noted that each data centre is sized to be able to run 100% of the load (for DR scenarios), which implies in normal circumstances that there is 100% spare capacity which can be used for data migration traffic, giving confidence that this is sufficient. </w:t>
      </w:r>
    </w:p>
    <w:p w14:paraId="5B262F0A" w14:textId="3D6B96D0" w:rsidR="00A30573" w:rsidRDefault="00A30573" w:rsidP="00A30573">
      <w:r w:rsidRPr="00A30573">
        <w:t>From a logical perspective, the migration of existing law enforcement and immigration data will follow a well-established migration pattern involving the following phases:</w:t>
      </w:r>
    </w:p>
    <w:p w14:paraId="69E00066" w14:textId="08D343BB" w:rsidR="00A30573" w:rsidRDefault="00A30573" w:rsidP="00A30573">
      <w:pPr>
        <w:numPr>
          <w:ilvl w:val="0"/>
          <w:numId w:val="4"/>
        </w:numPr>
      </w:pPr>
      <w:r w:rsidRPr="00A30573">
        <w:t xml:space="preserve">Analyse existing data. </w:t>
      </w:r>
      <w:r>
        <w:t>Establish m</w:t>
      </w:r>
      <w:r w:rsidRPr="00A30573">
        <w:t>ap</w:t>
      </w:r>
      <w:r>
        <w:t>ping</w:t>
      </w:r>
      <w:r w:rsidRPr="00A30573">
        <w:t xml:space="preserve"> from </w:t>
      </w:r>
      <w:r>
        <w:t xml:space="preserve">source </w:t>
      </w:r>
      <w:r w:rsidRPr="00A30573">
        <w:t>to target system including transformation rules</w:t>
      </w:r>
      <w:r w:rsidR="00E82687">
        <w:t>.</w:t>
      </w:r>
    </w:p>
    <w:p w14:paraId="768F9CD4" w14:textId="65C796AA" w:rsidR="006B7514" w:rsidRDefault="006B7514" w:rsidP="006B7514">
      <w:pPr>
        <w:numPr>
          <w:ilvl w:val="0"/>
          <w:numId w:val="4"/>
        </w:numPr>
        <w:spacing w:before="0"/>
        <w:ind w:left="357" w:hanging="357"/>
      </w:pPr>
      <w:r w:rsidRPr="006B7514">
        <w:t xml:space="preserve">Establish </w:t>
      </w:r>
      <w:r>
        <w:t>schedule</w:t>
      </w:r>
      <w:r w:rsidRPr="006B7514">
        <w:t xml:space="preserve"> using </w:t>
      </w:r>
      <w:r>
        <w:t xml:space="preserve">incremental </w:t>
      </w:r>
      <w:r w:rsidRPr="006B7514">
        <w:t xml:space="preserve">migrations of historic </w:t>
      </w:r>
      <w:r>
        <w:t xml:space="preserve">‘windows’ of </w:t>
      </w:r>
      <w:r w:rsidRPr="006B7514">
        <w:t>datasets of ever decreasing size (see</w:t>
      </w:r>
      <w:r w:rsidR="00193ABF">
        <w:t xml:space="preserve"> </w:t>
      </w:r>
      <w:r w:rsidR="00193ABF">
        <w:fldChar w:fldCharType="begin"/>
      </w:r>
      <w:r w:rsidR="00193ABF">
        <w:instrText xml:space="preserve"> REF _Ref112747131 \h </w:instrText>
      </w:r>
      <w:r w:rsidR="00193ABF">
        <w:fldChar w:fldCharType="separate"/>
      </w:r>
      <w:r w:rsidR="003D3CE5">
        <w:t xml:space="preserve">Figure </w:t>
      </w:r>
      <w:r w:rsidR="003D3CE5">
        <w:rPr>
          <w:noProof/>
        </w:rPr>
        <w:t>10</w:t>
      </w:r>
      <w:r w:rsidR="00193ABF">
        <w:fldChar w:fldCharType="end"/>
      </w:r>
      <w:r w:rsidRPr="006B7514">
        <w:t>)</w:t>
      </w:r>
      <w:r w:rsidR="00E82687">
        <w:t>.</w:t>
      </w:r>
    </w:p>
    <w:p w14:paraId="33B4CA33" w14:textId="22B222F0" w:rsidR="006B7514" w:rsidRDefault="006B7514" w:rsidP="006B7514">
      <w:pPr>
        <w:numPr>
          <w:ilvl w:val="0"/>
          <w:numId w:val="4"/>
        </w:numPr>
        <w:spacing w:before="0"/>
        <w:ind w:left="357" w:hanging="357"/>
      </w:pPr>
      <w:r w:rsidRPr="006B7514">
        <w:t xml:space="preserve">Design and develop migration scripts; based on use of </w:t>
      </w:r>
      <w:r w:rsidR="00E82687">
        <w:t>strategic matcher services</w:t>
      </w:r>
      <w:r w:rsidR="00A80530">
        <w:t xml:space="preserve"> </w:t>
      </w:r>
      <w:r w:rsidR="00E82687">
        <w:t>– details here will vary based on the online or physical transfer approach.</w:t>
      </w:r>
    </w:p>
    <w:p w14:paraId="75E3DEAD" w14:textId="7B96A267" w:rsidR="00E82687" w:rsidRDefault="00E82687" w:rsidP="006B7514">
      <w:pPr>
        <w:numPr>
          <w:ilvl w:val="0"/>
          <w:numId w:val="4"/>
        </w:numPr>
        <w:spacing w:before="0"/>
        <w:ind w:left="357" w:hanging="357"/>
      </w:pPr>
      <w:r w:rsidRPr="00E82687">
        <w:t>Design and develop validation</w:t>
      </w:r>
      <w:r>
        <w:t xml:space="preserve">/reconciliation </w:t>
      </w:r>
      <w:r w:rsidRPr="00E82687">
        <w:t>– based on record counts, automated spot check validation and old vs. new processing</w:t>
      </w:r>
      <w:r>
        <w:t>.</w:t>
      </w:r>
    </w:p>
    <w:p w14:paraId="1932C71B" w14:textId="0D9F7D20" w:rsidR="00E82687" w:rsidRDefault="00E82687" w:rsidP="006B7514">
      <w:pPr>
        <w:numPr>
          <w:ilvl w:val="0"/>
          <w:numId w:val="4"/>
        </w:numPr>
        <w:spacing w:before="0"/>
        <w:ind w:left="357" w:hanging="357"/>
      </w:pPr>
      <w:r w:rsidRPr="00DD09E3">
        <w:t xml:space="preserve">Execute test migration to prove the processing and overall approach. </w:t>
      </w:r>
      <w:r w:rsidR="00DD09E3" w:rsidRPr="00DD09E3">
        <w:t>Initially this will use s</w:t>
      </w:r>
      <w:r w:rsidR="00001580" w:rsidRPr="00DD09E3">
        <w:t>ynthetic</w:t>
      </w:r>
      <w:r w:rsidRPr="00DD09E3">
        <w:t xml:space="preserve"> data </w:t>
      </w:r>
      <w:r w:rsidR="00DD09E3" w:rsidRPr="00DD09E3">
        <w:t>and s</w:t>
      </w:r>
      <w:r w:rsidR="00DD09E3">
        <w:t xml:space="preserve">ubsequently with pseudo-anonymised data from Central systems </w:t>
      </w:r>
      <w:r>
        <w:t>to provide as representative a test as possible</w:t>
      </w:r>
      <w:r w:rsidR="00A2730C">
        <w:t>.</w:t>
      </w:r>
    </w:p>
    <w:p w14:paraId="1A0FDDA1" w14:textId="5F7B9D97" w:rsidR="0071245A" w:rsidRDefault="0071245A" w:rsidP="006B7514">
      <w:pPr>
        <w:numPr>
          <w:ilvl w:val="0"/>
          <w:numId w:val="4"/>
        </w:numPr>
        <w:spacing w:before="0"/>
        <w:ind w:left="357" w:hanging="357"/>
      </w:pPr>
      <w:r>
        <w:t>Execute each migration in the live environment</w:t>
      </w:r>
      <w:r w:rsidR="006736DB">
        <w:t xml:space="preserve">. If </w:t>
      </w:r>
      <w:proofErr w:type="gramStart"/>
      <w:r w:rsidR="006736DB">
        <w:t>possible</w:t>
      </w:r>
      <w:proofErr w:type="gramEnd"/>
      <w:r w:rsidR="006736DB">
        <w:t xml:space="preserve"> this </w:t>
      </w:r>
      <w:r w:rsidR="006736DB" w:rsidRPr="00DD09E3">
        <w:t xml:space="preserve">will be </w:t>
      </w:r>
      <w:r w:rsidRPr="00DD09E3">
        <w:t xml:space="preserve">scheduled during times of low </w:t>
      </w:r>
      <w:r w:rsidR="006736DB" w:rsidRPr="00DD09E3">
        <w:t xml:space="preserve">system </w:t>
      </w:r>
      <w:r w:rsidRPr="00DD09E3">
        <w:t>usage to avoid impact to live operation</w:t>
      </w:r>
      <w:r w:rsidR="006736DB" w:rsidRPr="00DD09E3">
        <w:t xml:space="preserve"> (note</w:t>
      </w:r>
      <w:r w:rsidR="00DD09E3">
        <w:t xml:space="preserve"> - it</w:t>
      </w:r>
      <w:r w:rsidR="006736DB">
        <w:t xml:space="preserve"> may not be possible to </w:t>
      </w:r>
      <w:r w:rsidR="00DD09E3">
        <w:t>only run ‘out-of-hours’ like</w:t>
      </w:r>
      <w:r w:rsidR="006736DB">
        <w:t xml:space="preserve"> this</w:t>
      </w:r>
      <w:r w:rsidR="00DD09E3">
        <w:t>,</w:t>
      </w:r>
      <w:r w:rsidR="006736DB">
        <w:t xml:space="preserve"> depending on </w:t>
      </w:r>
      <w:r w:rsidR="00DD09E3">
        <w:t xml:space="preserve">the </w:t>
      </w:r>
      <w:r w:rsidR="006736DB">
        <w:t>volume of records</w:t>
      </w:r>
      <w:r w:rsidR="00DD09E3">
        <w:t xml:space="preserve">, </w:t>
      </w:r>
      <w:r w:rsidR="006736DB">
        <w:t>time</w:t>
      </w:r>
      <w:r w:rsidR="00DD09E3">
        <w:t>-</w:t>
      </w:r>
      <w:r w:rsidR="006736DB">
        <w:t>window within which migration needs to occur</w:t>
      </w:r>
      <w:r w:rsidR="00DD09E3">
        <w:t xml:space="preserve"> and speed of extraction from the source system</w:t>
      </w:r>
      <w:r w:rsidR="00193ABF">
        <w:t>)</w:t>
      </w:r>
      <w:r w:rsidR="00DD09E3">
        <w:t>.</w:t>
      </w:r>
    </w:p>
    <w:p w14:paraId="4705AEB9" w14:textId="7BD8FDA4" w:rsidR="00BB56F4" w:rsidRDefault="001672B4" w:rsidP="006B7514">
      <w:pPr>
        <w:numPr>
          <w:ilvl w:val="0"/>
          <w:numId w:val="4"/>
        </w:numPr>
        <w:spacing w:before="0"/>
        <w:ind w:left="357" w:hanging="357"/>
      </w:pPr>
      <w:r>
        <w:t>From the point of the final migration, to support parallel running</w:t>
      </w:r>
      <w:r w:rsidR="00D831E6">
        <w:t>,</w:t>
      </w:r>
      <w:r>
        <w:t xml:space="preserve"> the source systems will now need to send any new records to </w:t>
      </w:r>
      <w:r w:rsidR="00193ABF">
        <w:t>HOB M</w:t>
      </w:r>
      <w:r>
        <w:t>atcher over the online interface</w:t>
      </w:r>
      <w:r w:rsidR="00D831E6">
        <w:t xml:space="preserve"> as a </w:t>
      </w:r>
      <w:r w:rsidR="00193ABF">
        <w:t>business-as-usual</w:t>
      </w:r>
      <w:r w:rsidR="00D831E6">
        <w:t xml:space="preserve"> </w:t>
      </w:r>
      <w:r w:rsidR="00193ABF">
        <w:t xml:space="preserve">(BAU) </w:t>
      </w:r>
      <w:r w:rsidR="00D831E6">
        <w:t>interaction</w:t>
      </w:r>
      <w:r>
        <w:t xml:space="preserve">, alongside </w:t>
      </w:r>
      <w:r w:rsidR="00575652">
        <w:t xml:space="preserve">saving them internally. </w:t>
      </w:r>
      <w:r w:rsidR="00BB56F4">
        <w:t>For an offline migration t</w:t>
      </w:r>
      <w:r w:rsidR="00A72685">
        <w:t>his may require a period of data ‘freeze’</w:t>
      </w:r>
      <w:r w:rsidR="00D831E6">
        <w:t xml:space="preserve"> for the source system</w:t>
      </w:r>
      <w:r w:rsidR="00A72685">
        <w:t xml:space="preserve"> </w:t>
      </w:r>
      <w:r w:rsidR="00D831E6">
        <w:t xml:space="preserve">with </w:t>
      </w:r>
      <w:r w:rsidR="00A72685">
        <w:t xml:space="preserve">no </w:t>
      </w:r>
      <w:r w:rsidR="00D831E6">
        <w:t xml:space="preserve">updates performed </w:t>
      </w:r>
      <w:r w:rsidR="00A72685">
        <w:t>until the</w:t>
      </w:r>
      <w:r w:rsidR="00D831E6">
        <w:t xml:space="preserve"> final</w:t>
      </w:r>
      <w:r w:rsidR="00A72685">
        <w:t xml:space="preserve"> migration is completed, or alternatively the source system will</w:t>
      </w:r>
      <w:r w:rsidR="00BB56F4">
        <w:t xml:space="preserve"> queue up any new records </w:t>
      </w:r>
      <w:r w:rsidR="00D831E6">
        <w:t xml:space="preserve">(deltas) </w:t>
      </w:r>
      <w:r w:rsidR="00BB56F4">
        <w:t>in this period and send them as a small online ‘</w:t>
      </w:r>
      <w:r w:rsidR="00D831E6">
        <w:t xml:space="preserve">delta </w:t>
      </w:r>
      <w:r w:rsidR="00BB56F4">
        <w:t>batch’ to matcher</w:t>
      </w:r>
      <w:r w:rsidR="00A72685">
        <w:t xml:space="preserve"> </w:t>
      </w:r>
      <w:r w:rsidR="00C72000">
        <w:t xml:space="preserve">using the online BAU interface </w:t>
      </w:r>
      <w:r w:rsidR="00BB56F4">
        <w:t>before beginning sending each new record in turn for normal parallel running</w:t>
      </w:r>
      <w:r w:rsidR="00901C19">
        <w:t>.</w:t>
      </w:r>
    </w:p>
    <w:p w14:paraId="2FF877F6" w14:textId="56325DA3" w:rsidR="00965492" w:rsidRDefault="00965492" w:rsidP="006B7514">
      <w:pPr>
        <w:numPr>
          <w:ilvl w:val="0"/>
          <w:numId w:val="4"/>
        </w:numPr>
        <w:spacing w:before="0"/>
        <w:ind w:left="357" w:hanging="357"/>
      </w:pPr>
      <w:r>
        <w:t>Once there is sufficient confidence from the parallel running period, the source system is updated to only send requests to matcher, and to remove the internal matching processing.</w:t>
      </w:r>
    </w:p>
    <w:p w14:paraId="3258640C" w14:textId="4A4526EB" w:rsidR="0071245A" w:rsidRPr="00A30573" w:rsidRDefault="001672B4" w:rsidP="00965492">
      <w:pPr>
        <w:spacing w:before="0"/>
      </w:pPr>
      <w:r>
        <w:t xml:space="preserve"> </w:t>
      </w:r>
    </w:p>
    <w:p w14:paraId="0672C8BA" w14:textId="77777777" w:rsidR="00DD09E3" w:rsidRDefault="006B7514" w:rsidP="00193ABF">
      <w:pPr>
        <w:keepNext/>
        <w:jc w:val="center"/>
      </w:pPr>
      <w:r w:rsidRPr="00194221">
        <w:rPr>
          <w:noProof/>
        </w:rPr>
        <w:drawing>
          <wp:inline distT="0" distB="0" distL="0" distR="0" wp14:anchorId="409EB608" wp14:editId="23BA27C0">
            <wp:extent cx="4962529" cy="1866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03" t="19018" r="8244" b="23051"/>
                    <a:stretch/>
                  </pic:blipFill>
                  <pic:spPr bwMode="auto">
                    <a:xfrm>
                      <a:off x="0" y="0"/>
                      <a:ext cx="4963236" cy="1866531"/>
                    </a:xfrm>
                    <a:prstGeom prst="rect">
                      <a:avLst/>
                    </a:prstGeom>
                    <a:ln>
                      <a:noFill/>
                    </a:ln>
                    <a:extLst>
                      <a:ext uri="{53640926-AAD7-44D8-BBD7-CCE9431645EC}">
                        <a14:shadowObscured xmlns:a14="http://schemas.microsoft.com/office/drawing/2010/main"/>
                      </a:ext>
                    </a:extLst>
                  </pic:spPr>
                </pic:pic>
              </a:graphicData>
            </a:graphic>
          </wp:inline>
        </w:drawing>
      </w:r>
    </w:p>
    <w:p w14:paraId="63857C6E" w14:textId="13C14854" w:rsidR="00A30573" w:rsidRDefault="00DD09E3" w:rsidP="00DD09E3">
      <w:pPr>
        <w:pStyle w:val="Caption"/>
      </w:pPr>
      <w:bookmarkStart w:id="43" w:name="_Ref112747131"/>
      <w:r>
        <w:t xml:space="preserve">Figure </w:t>
      </w:r>
      <w:r w:rsidR="00000000">
        <w:fldChar w:fldCharType="begin"/>
      </w:r>
      <w:r w:rsidR="00000000">
        <w:instrText xml:space="preserve"> SEQ Figure \* ARABIC </w:instrText>
      </w:r>
      <w:r w:rsidR="00000000">
        <w:fldChar w:fldCharType="separate"/>
      </w:r>
      <w:r w:rsidR="00F83731">
        <w:rPr>
          <w:noProof/>
        </w:rPr>
        <w:t>10</w:t>
      </w:r>
      <w:r w:rsidR="00000000">
        <w:rPr>
          <w:noProof/>
        </w:rPr>
        <w:fldChar w:fldCharType="end"/>
      </w:r>
      <w:bookmarkEnd w:id="43"/>
      <w:r>
        <w:t xml:space="preserve"> </w:t>
      </w:r>
      <w:r w:rsidRPr="004B39C6">
        <w:t>–</w:t>
      </w:r>
      <w:r>
        <w:t xml:space="preserve"> </w:t>
      </w:r>
      <w:r w:rsidR="005B4661">
        <w:t>D</w:t>
      </w:r>
      <w:r>
        <w:t xml:space="preserve">ata </w:t>
      </w:r>
      <w:r w:rsidR="005B4661">
        <w:t>M</w:t>
      </w:r>
      <w:r>
        <w:t xml:space="preserve">igration </w:t>
      </w:r>
      <w:r w:rsidR="005B4661">
        <w:t>H</w:t>
      </w:r>
      <w:r>
        <w:t xml:space="preserve">igh </w:t>
      </w:r>
      <w:r w:rsidR="005B4661">
        <w:t>L</w:t>
      </w:r>
      <w:r>
        <w:t xml:space="preserve">evel </w:t>
      </w:r>
      <w:r w:rsidR="005B4661">
        <w:t>A</w:t>
      </w:r>
      <w:r>
        <w:t>pproach</w:t>
      </w:r>
    </w:p>
    <w:p w14:paraId="6AF757C1" w14:textId="77777777" w:rsidR="00303CCE" w:rsidRPr="00303CCE" w:rsidRDefault="00303CCE" w:rsidP="00303CCE">
      <w:pPr>
        <w:rPr>
          <w:lang w:eastAsia="en-US"/>
        </w:rPr>
      </w:pPr>
    </w:p>
    <w:p w14:paraId="0FEAE77C" w14:textId="79F34226" w:rsidR="00A677DD" w:rsidRDefault="00A677DD" w:rsidP="00A677DD">
      <w:pPr>
        <w:pStyle w:val="Heading4"/>
      </w:pPr>
      <w:r>
        <w:t>Changes to existing systems</w:t>
      </w:r>
      <w:r w:rsidR="00A312EC">
        <w:t xml:space="preserve"> for data migration</w:t>
      </w:r>
    </w:p>
    <w:p w14:paraId="41BF309A" w14:textId="77777777" w:rsidR="00A677DD" w:rsidRDefault="00A677DD" w:rsidP="00A677DD">
      <w:pPr>
        <w:rPr>
          <w:lang w:eastAsia="en-US"/>
        </w:rPr>
      </w:pPr>
      <w:r>
        <w:rPr>
          <w:lang w:eastAsia="en-US"/>
        </w:rPr>
        <w:t>The existing IDENT1 and IABS systems will require changes to support the data migration. This includes either:</w:t>
      </w:r>
    </w:p>
    <w:p w14:paraId="4F735DF2" w14:textId="00C0AF64" w:rsidR="003D035E" w:rsidRDefault="003D035E" w:rsidP="003D035E">
      <w:pPr>
        <w:pStyle w:val="ListParagraph"/>
        <w:numPr>
          <w:ilvl w:val="0"/>
          <w:numId w:val="18"/>
        </w:numPr>
      </w:pPr>
      <w:r w:rsidRPr="003D035E">
        <w:rPr>
          <w:b/>
          <w:bCs/>
        </w:rPr>
        <w:lastRenderedPageBreak/>
        <w:t>Online</w:t>
      </w:r>
      <w:r>
        <w:t xml:space="preserve">: </w:t>
      </w:r>
      <w:r w:rsidR="00A677DD">
        <w:t xml:space="preserve">Updates to </w:t>
      </w:r>
      <w:r>
        <w:t xml:space="preserve">interface with Matcher services to: </w:t>
      </w:r>
    </w:p>
    <w:p w14:paraId="3CFA4123" w14:textId="77777777" w:rsidR="003D035E" w:rsidRDefault="00A677DD" w:rsidP="003D035E">
      <w:pPr>
        <w:pStyle w:val="ListParagraph"/>
        <w:numPr>
          <w:ilvl w:val="1"/>
          <w:numId w:val="18"/>
        </w:numPr>
      </w:pPr>
      <w:r>
        <w:t xml:space="preserve">send data </w:t>
      </w:r>
      <w:r w:rsidR="003D035E">
        <w:t xml:space="preserve">updates (enrol, update, delete) </w:t>
      </w:r>
      <w:r>
        <w:t>through the Matcher interface</w:t>
      </w:r>
    </w:p>
    <w:p w14:paraId="5EB85265" w14:textId="0C75AC03" w:rsidR="00A677DD" w:rsidRDefault="003D035E" w:rsidP="003D035E">
      <w:pPr>
        <w:pStyle w:val="ListParagraph"/>
        <w:numPr>
          <w:ilvl w:val="1"/>
          <w:numId w:val="18"/>
        </w:numPr>
      </w:pPr>
      <w:r>
        <w:t xml:space="preserve">interface with Matcher services to perform reconciliation of records (using </w:t>
      </w:r>
      <w:proofErr w:type="spellStart"/>
      <w:r>
        <w:t>ListRecords</w:t>
      </w:r>
      <w:proofErr w:type="spellEnd"/>
      <w:r>
        <w:t>) between the two systems after migration runs</w:t>
      </w:r>
    </w:p>
    <w:p w14:paraId="603DCD59" w14:textId="2462C728" w:rsidR="00A677DD" w:rsidRDefault="003D035E" w:rsidP="00A677DD">
      <w:pPr>
        <w:pStyle w:val="ListParagraph"/>
        <w:numPr>
          <w:ilvl w:val="0"/>
          <w:numId w:val="18"/>
        </w:numPr>
      </w:pPr>
      <w:r w:rsidRPr="003D035E">
        <w:rPr>
          <w:b/>
          <w:bCs/>
        </w:rPr>
        <w:t>Physical</w:t>
      </w:r>
      <w:r>
        <w:t xml:space="preserve">: </w:t>
      </w:r>
      <w:r w:rsidR="00A677DD">
        <w:t>Activity to bulk export data to a physical device in a format suitable for import to matcher</w:t>
      </w:r>
    </w:p>
    <w:p w14:paraId="28FE62A8" w14:textId="77777777" w:rsidR="00976D6A" w:rsidRDefault="00A677DD" w:rsidP="00A677DD">
      <w:r>
        <w:t>For either approach, the existing systems will need to</w:t>
      </w:r>
      <w:r w:rsidR="00976D6A">
        <w:t>:</w:t>
      </w:r>
      <w:r>
        <w:t xml:space="preserve"> </w:t>
      </w:r>
    </w:p>
    <w:p w14:paraId="13950D1B" w14:textId="2A86CE2D" w:rsidR="00976D6A" w:rsidRDefault="00976D6A" w:rsidP="00976D6A">
      <w:pPr>
        <w:pStyle w:val="ListParagraph"/>
        <w:numPr>
          <w:ilvl w:val="0"/>
          <w:numId w:val="18"/>
        </w:numPr>
      </w:pPr>
      <w:r>
        <w:t>support parallel running by sending updates to matcher as well as saving internally</w:t>
      </w:r>
    </w:p>
    <w:p w14:paraId="37AB90B8" w14:textId="5ADBA016" w:rsidR="00DF5FC0" w:rsidRDefault="00976D6A" w:rsidP="00976D6A">
      <w:pPr>
        <w:pStyle w:val="ListParagraph"/>
        <w:numPr>
          <w:ilvl w:val="0"/>
          <w:numId w:val="18"/>
        </w:numPr>
      </w:pPr>
      <w:r>
        <w:t>support parallel running by calling strategic matcher to run perform search</w:t>
      </w:r>
      <w:r w:rsidR="00AB059C">
        <w:t xml:space="preserve"> </w:t>
      </w:r>
      <w:r>
        <w:t>/</w:t>
      </w:r>
      <w:r w:rsidR="00AB059C">
        <w:t xml:space="preserve"> </w:t>
      </w:r>
      <w:r>
        <w:t>verification, alongside using their internal matcher. This either needs to</w:t>
      </w:r>
      <w:r w:rsidR="00DF5FC0">
        <w:t>:</w:t>
      </w:r>
      <w:r>
        <w:t xml:space="preserve"> </w:t>
      </w:r>
    </w:p>
    <w:p w14:paraId="72E44829" w14:textId="6F3C0D4C" w:rsidR="00DF5FC0" w:rsidRDefault="00976D6A" w:rsidP="00DF5FC0">
      <w:pPr>
        <w:pStyle w:val="ListParagraph"/>
        <w:numPr>
          <w:ilvl w:val="1"/>
          <w:numId w:val="18"/>
        </w:numPr>
      </w:pPr>
      <w:r>
        <w:t xml:space="preserve">be able to switch between which </w:t>
      </w:r>
      <w:r w:rsidR="00965492">
        <w:t xml:space="preserve">system’s </w:t>
      </w:r>
      <w:r>
        <w:t>matching result to use</w:t>
      </w:r>
      <w:r w:rsidR="00DF5FC0">
        <w:t xml:space="preserve"> as the output, </w:t>
      </w:r>
    </w:p>
    <w:p w14:paraId="64F847DB" w14:textId="10C6D4DC" w:rsidR="00A94970" w:rsidRDefault="00DF5FC0" w:rsidP="00A94970">
      <w:pPr>
        <w:pStyle w:val="ListParagraph"/>
        <w:numPr>
          <w:ilvl w:val="1"/>
          <w:numId w:val="18"/>
        </w:numPr>
      </w:pPr>
      <w:r>
        <w:t xml:space="preserve">or for a confidence mechanism to be implemented to compare the two results and determine which to use as the output </w:t>
      </w:r>
    </w:p>
    <w:p w14:paraId="36E0B77E" w14:textId="58ACB7A6" w:rsidR="00A312EC" w:rsidRDefault="00A312EC" w:rsidP="00A312EC">
      <w:pPr>
        <w:pStyle w:val="Heading4"/>
      </w:pPr>
      <w:r>
        <w:t>Data migration volumes and durations</w:t>
      </w:r>
    </w:p>
    <w:p w14:paraId="750E3FB5" w14:textId="755212AF" w:rsidR="00A312EC" w:rsidRDefault="00A312EC" w:rsidP="00A312EC">
      <w:pPr>
        <w:rPr>
          <w:lang w:eastAsia="en-US"/>
        </w:rPr>
      </w:pPr>
      <w:r>
        <w:rPr>
          <w:lang w:eastAsia="en-US"/>
        </w:rPr>
        <w:t>An estimate of the expected data migration duration is required to support creating the programme plan. To give an early view ahead of more detailed performance data being available, this is estimated using the number of records to migrate for each stage and an assumed extraction rate from each source system. This is based on the BMPS volumetric model</w:t>
      </w:r>
      <w:r>
        <w:rPr>
          <w:rStyle w:val="FootnoteReference"/>
          <w:lang w:eastAsia="en-US"/>
        </w:rPr>
        <w:footnoteReference w:id="5"/>
      </w:r>
      <w:r>
        <w:rPr>
          <w:lang w:eastAsia="en-US"/>
        </w:rPr>
        <w:t>, and the data storage and data migration volumes document</w:t>
      </w:r>
      <w:r>
        <w:rPr>
          <w:rStyle w:val="FootnoteReference"/>
          <w:lang w:eastAsia="en-US"/>
        </w:rPr>
        <w:footnoteReference w:id="6"/>
      </w:r>
    </w:p>
    <w:p w14:paraId="68A3CA85" w14:textId="0724CE58" w:rsidR="00A312EC" w:rsidRDefault="00A312EC" w:rsidP="00A312EC">
      <w:pPr>
        <w:rPr>
          <w:lang w:eastAsia="en-US"/>
        </w:rPr>
      </w:pPr>
      <w:r>
        <w:rPr>
          <w:lang w:eastAsia="en-US"/>
        </w:rPr>
        <w:t>This gives the following records to migrate, shown per gallery in the first table and summarised per stage in the second table.</w:t>
      </w:r>
    </w:p>
    <w:p w14:paraId="2A0CB1F4" w14:textId="77777777" w:rsidR="00A312EC" w:rsidRDefault="00A312EC" w:rsidP="00A312EC">
      <w:pPr>
        <w:rPr>
          <w:lang w:eastAsia="en-US"/>
        </w:rPr>
      </w:pPr>
    </w:p>
    <w:tbl>
      <w:tblPr>
        <w:tblStyle w:val="GridTable1Light-Accent5"/>
        <w:tblW w:w="5000" w:type="pct"/>
        <w:tblLayout w:type="fixed"/>
        <w:tblLook w:val="04A0" w:firstRow="1" w:lastRow="0" w:firstColumn="1" w:lastColumn="0" w:noHBand="0" w:noVBand="1"/>
      </w:tblPr>
      <w:tblGrid>
        <w:gridCol w:w="1412"/>
        <w:gridCol w:w="1561"/>
        <w:gridCol w:w="1105"/>
        <w:gridCol w:w="1647"/>
        <w:gridCol w:w="1647"/>
        <w:gridCol w:w="1638"/>
      </w:tblGrid>
      <w:tr w:rsidR="00A312EC" w:rsidRPr="00A312EC" w14:paraId="5F9E90AB" w14:textId="76F933EC"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84" w:type="pct"/>
            <w:shd w:val="clear" w:color="auto" w:fill="DEEAF6" w:themeFill="accent1" w:themeFillTint="33"/>
          </w:tcPr>
          <w:p w14:paraId="5F9737BA" w14:textId="5859CB4A" w:rsidR="00A312EC" w:rsidRPr="00AB059C" w:rsidRDefault="00A312EC" w:rsidP="00A4193B">
            <w:pPr>
              <w:spacing w:before="60" w:after="60"/>
              <w:rPr>
                <w:sz w:val="18"/>
                <w:szCs w:val="18"/>
              </w:rPr>
            </w:pPr>
            <w:r w:rsidRPr="00AB059C">
              <w:rPr>
                <w:sz w:val="18"/>
                <w:szCs w:val="18"/>
              </w:rPr>
              <w:t>Gallery</w:t>
            </w:r>
          </w:p>
        </w:tc>
        <w:tc>
          <w:tcPr>
            <w:tcW w:w="866" w:type="pct"/>
            <w:shd w:val="clear" w:color="auto" w:fill="DEEAF6" w:themeFill="accent1" w:themeFillTint="33"/>
          </w:tcPr>
          <w:p w14:paraId="4741CCD6" w14:textId="6F448C78" w:rsidR="00A312EC" w:rsidRPr="00AB059C" w:rsidRDefault="00A312EC" w:rsidP="00A4193B">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AB059C">
              <w:rPr>
                <w:sz w:val="18"/>
                <w:szCs w:val="18"/>
              </w:rPr>
              <w:t>Records</w:t>
            </w:r>
            <w:r w:rsidR="001A440A" w:rsidRPr="00AB059C">
              <w:rPr>
                <w:sz w:val="18"/>
                <w:szCs w:val="18"/>
              </w:rPr>
              <w:t xml:space="preserve"> (2019)</w:t>
            </w:r>
          </w:p>
        </w:tc>
        <w:tc>
          <w:tcPr>
            <w:tcW w:w="613" w:type="pct"/>
            <w:shd w:val="clear" w:color="auto" w:fill="DEEAF6" w:themeFill="accent1" w:themeFillTint="33"/>
          </w:tcPr>
          <w:p w14:paraId="425C07A8" w14:textId="763A5F20" w:rsidR="00A312EC" w:rsidRPr="00AB059C" w:rsidRDefault="00A312EC" w:rsidP="00A4193B">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AB059C">
              <w:rPr>
                <w:sz w:val="18"/>
                <w:szCs w:val="18"/>
              </w:rPr>
              <w:t>Annual Growth</w:t>
            </w:r>
          </w:p>
        </w:tc>
        <w:tc>
          <w:tcPr>
            <w:tcW w:w="914" w:type="pct"/>
            <w:shd w:val="clear" w:color="auto" w:fill="DEEAF6" w:themeFill="accent1" w:themeFillTint="33"/>
          </w:tcPr>
          <w:p w14:paraId="4F441516" w14:textId="2ECB8E94" w:rsidR="00A312EC" w:rsidRPr="00AB059C" w:rsidRDefault="00A312EC" w:rsidP="00A4193B">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AB059C">
              <w:rPr>
                <w:sz w:val="18"/>
                <w:szCs w:val="18"/>
              </w:rPr>
              <w:t>Stage</w:t>
            </w:r>
          </w:p>
        </w:tc>
        <w:tc>
          <w:tcPr>
            <w:tcW w:w="914" w:type="pct"/>
            <w:shd w:val="clear" w:color="auto" w:fill="DEEAF6" w:themeFill="accent1" w:themeFillTint="33"/>
          </w:tcPr>
          <w:p w14:paraId="48307792" w14:textId="456764BB" w:rsidR="00A312EC" w:rsidRPr="00AB059C" w:rsidRDefault="0004097E" w:rsidP="00A4193B">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Years of growth from 2019 to migration</w:t>
            </w:r>
            <w:r w:rsidR="002C1A8C">
              <w:rPr>
                <w:sz w:val="18"/>
                <w:szCs w:val="18"/>
              </w:rPr>
              <w:t xml:space="preserve"> point</w:t>
            </w:r>
          </w:p>
        </w:tc>
        <w:tc>
          <w:tcPr>
            <w:tcW w:w="909" w:type="pct"/>
            <w:shd w:val="clear" w:color="auto" w:fill="DEEAF6" w:themeFill="accent1" w:themeFillTint="33"/>
          </w:tcPr>
          <w:p w14:paraId="5149D6D9" w14:textId="2C49456D" w:rsidR="00A312EC" w:rsidRPr="00AB059C" w:rsidRDefault="00A312EC" w:rsidP="00A4193B">
            <w:pPr>
              <w:spacing w:before="60" w:after="60"/>
              <w:cnfStyle w:val="100000000000" w:firstRow="1" w:lastRow="0" w:firstColumn="0" w:lastColumn="0" w:oddVBand="0" w:evenVBand="0" w:oddHBand="0" w:evenHBand="0" w:firstRowFirstColumn="0" w:firstRowLastColumn="0" w:lastRowFirstColumn="0" w:lastRowLastColumn="0"/>
              <w:rPr>
                <w:b w:val="0"/>
                <w:bCs w:val="0"/>
                <w:sz w:val="18"/>
                <w:szCs w:val="18"/>
              </w:rPr>
            </w:pPr>
            <w:r w:rsidRPr="00AB059C">
              <w:rPr>
                <w:sz w:val="18"/>
                <w:szCs w:val="18"/>
              </w:rPr>
              <w:t>Projected Records</w:t>
            </w:r>
            <w:r w:rsidR="0004097E">
              <w:rPr>
                <w:sz w:val="18"/>
                <w:szCs w:val="18"/>
              </w:rPr>
              <w:t xml:space="preserve"> to migrate</w:t>
            </w:r>
          </w:p>
        </w:tc>
      </w:tr>
      <w:tr w:rsidR="0004097E" w:rsidRPr="00A312EC" w14:paraId="167B26EF" w14:textId="18C43540"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6120EBC0" w14:textId="573BA762" w:rsidR="0004097E" w:rsidRPr="00AB059C" w:rsidRDefault="0004097E" w:rsidP="0004097E">
            <w:pPr>
              <w:spacing w:before="60" w:after="60"/>
              <w:rPr>
                <w:b w:val="0"/>
                <w:bCs w:val="0"/>
                <w:sz w:val="18"/>
                <w:szCs w:val="18"/>
              </w:rPr>
            </w:pPr>
            <w:r w:rsidRPr="00AB059C">
              <w:rPr>
                <w:sz w:val="18"/>
                <w:szCs w:val="18"/>
              </w:rPr>
              <w:t>Gallery 1</w:t>
            </w:r>
          </w:p>
        </w:tc>
        <w:tc>
          <w:tcPr>
            <w:tcW w:w="866" w:type="pct"/>
            <w:shd w:val="clear" w:color="auto" w:fill="D9D9D9" w:themeFill="background1" w:themeFillShade="D9"/>
          </w:tcPr>
          <w:p w14:paraId="470119B7" w14:textId="1879A80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8,427,240</w:t>
            </w:r>
          </w:p>
        </w:tc>
        <w:tc>
          <w:tcPr>
            <w:tcW w:w="613" w:type="pct"/>
            <w:shd w:val="clear" w:color="auto" w:fill="D9D9D9" w:themeFill="background1" w:themeFillShade="D9"/>
          </w:tcPr>
          <w:p w14:paraId="2463748E" w14:textId="520C0DB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w:t>
            </w:r>
          </w:p>
        </w:tc>
        <w:tc>
          <w:tcPr>
            <w:tcW w:w="914" w:type="pct"/>
            <w:shd w:val="clear" w:color="auto" w:fill="D9D9D9" w:themeFill="background1" w:themeFillShade="D9"/>
          </w:tcPr>
          <w:p w14:paraId="03EA639C" w14:textId="11639451"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18a</w:t>
            </w:r>
          </w:p>
        </w:tc>
        <w:tc>
          <w:tcPr>
            <w:tcW w:w="914" w:type="pct"/>
            <w:shd w:val="clear" w:color="auto" w:fill="D9D9D9" w:themeFill="background1" w:themeFillShade="D9"/>
          </w:tcPr>
          <w:p w14:paraId="5C76143D"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A3B99BD"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000ECCA1" w14:textId="1B85B810"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52BB9A97" w14:textId="26914706" w:rsidR="0004097E" w:rsidRPr="00AB059C" w:rsidRDefault="0004097E" w:rsidP="0004097E">
            <w:pPr>
              <w:spacing w:before="60" w:after="60"/>
              <w:rPr>
                <w:b w:val="0"/>
                <w:bCs w:val="0"/>
                <w:sz w:val="18"/>
                <w:szCs w:val="18"/>
              </w:rPr>
            </w:pPr>
            <w:r w:rsidRPr="00AB059C">
              <w:rPr>
                <w:sz w:val="18"/>
                <w:szCs w:val="18"/>
              </w:rPr>
              <w:t>Gallery 2</w:t>
            </w:r>
          </w:p>
        </w:tc>
        <w:tc>
          <w:tcPr>
            <w:tcW w:w="866" w:type="pct"/>
            <w:shd w:val="clear" w:color="auto" w:fill="D9D9D9" w:themeFill="background1" w:themeFillShade="D9"/>
          </w:tcPr>
          <w:p w14:paraId="02267098" w14:textId="7C752DB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21,632,000</w:t>
            </w:r>
          </w:p>
        </w:tc>
        <w:tc>
          <w:tcPr>
            <w:tcW w:w="613" w:type="pct"/>
            <w:shd w:val="clear" w:color="auto" w:fill="D9D9D9" w:themeFill="background1" w:themeFillShade="D9"/>
          </w:tcPr>
          <w:p w14:paraId="17BA339D" w14:textId="3376034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w:t>
            </w:r>
          </w:p>
        </w:tc>
        <w:tc>
          <w:tcPr>
            <w:tcW w:w="914" w:type="pct"/>
            <w:shd w:val="clear" w:color="auto" w:fill="D9D9D9" w:themeFill="background1" w:themeFillShade="D9"/>
          </w:tcPr>
          <w:p w14:paraId="5D5AD0F2" w14:textId="343DA159"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19</w:t>
            </w:r>
          </w:p>
        </w:tc>
        <w:tc>
          <w:tcPr>
            <w:tcW w:w="914" w:type="pct"/>
            <w:shd w:val="clear" w:color="auto" w:fill="D9D9D9" w:themeFill="background1" w:themeFillShade="D9"/>
          </w:tcPr>
          <w:p w14:paraId="68180195"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73F2ED77"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9869817"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0B108141" w14:textId="2E5E84A7" w:rsidR="0004097E" w:rsidRPr="00AB059C" w:rsidRDefault="0004097E" w:rsidP="0004097E">
            <w:pPr>
              <w:spacing w:before="60" w:after="60"/>
              <w:rPr>
                <w:b w:val="0"/>
                <w:bCs w:val="0"/>
                <w:sz w:val="18"/>
                <w:szCs w:val="18"/>
              </w:rPr>
            </w:pPr>
            <w:r w:rsidRPr="00AB059C">
              <w:rPr>
                <w:sz w:val="18"/>
                <w:szCs w:val="18"/>
              </w:rPr>
              <w:t>Gallery 3</w:t>
            </w:r>
          </w:p>
        </w:tc>
        <w:tc>
          <w:tcPr>
            <w:tcW w:w="866" w:type="pct"/>
            <w:shd w:val="clear" w:color="auto" w:fill="D9D9D9" w:themeFill="background1" w:themeFillShade="D9"/>
          </w:tcPr>
          <w:p w14:paraId="133B5E47" w14:textId="7777777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613" w:type="pct"/>
            <w:shd w:val="clear" w:color="auto" w:fill="D9D9D9" w:themeFill="background1" w:themeFillShade="D9"/>
          </w:tcPr>
          <w:p w14:paraId="679C7E17" w14:textId="5167F18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N/A</w:t>
            </w:r>
          </w:p>
        </w:tc>
        <w:tc>
          <w:tcPr>
            <w:tcW w:w="0" w:type="pct"/>
            <w:shd w:val="clear" w:color="auto" w:fill="D9D9D9" w:themeFill="background1" w:themeFillShade="D9"/>
          </w:tcPr>
          <w:p w14:paraId="799E3050" w14:textId="3B639678"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N/A</w:t>
            </w:r>
          </w:p>
        </w:tc>
        <w:tc>
          <w:tcPr>
            <w:tcW w:w="0" w:type="pct"/>
            <w:shd w:val="clear" w:color="auto" w:fill="D9D9D9" w:themeFill="background1" w:themeFillShade="D9"/>
          </w:tcPr>
          <w:p w14:paraId="44B065D9"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E40082E"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8DA7EA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651FC4B9" w14:textId="7B13BB7A" w:rsidR="0004097E" w:rsidRPr="00AB059C" w:rsidRDefault="0004097E" w:rsidP="0004097E">
            <w:pPr>
              <w:spacing w:before="60" w:after="60"/>
              <w:rPr>
                <w:b w:val="0"/>
                <w:bCs w:val="0"/>
                <w:sz w:val="18"/>
                <w:szCs w:val="18"/>
              </w:rPr>
            </w:pPr>
            <w:r w:rsidRPr="00AB059C">
              <w:rPr>
                <w:sz w:val="18"/>
                <w:szCs w:val="18"/>
              </w:rPr>
              <w:t>Gallery 4a</w:t>
            </w:r>
          </w:p>
        </w:tc>
        <w:tc>
          <w:tcPr>
            <w:tcW w:w="866" w:type="pct"/>
          </w:tcPr>
          <w:p w14:paraId="0ECADDD4" w14:textId="75ADB83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12,100</w:t>
            </w:r>
          </w:p>
        </w:tc>
        <w:tc>
          <w:tcPr>
            <w:tcW w:w="613" w:type="pct"/>
          </w:tcPr>
          <w:p w14:paraId="17ACC1B8" w14:textId="1BA9161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10.0%</w:t>
            </w:r>
          </w:p>
        </w:tc>
        <w:tc>
          <w:tcPr>
            <w:tcW w:w="0" w:type="pct"/>
          </w:tcPr>
          <w:p w14:paraId="5990700E" w14:textId="769049D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1527BC7A" w14:textId="34B5FFF4"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307663AC" w14:textId="4DB9E0DF"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16,940</w:t>
            </w:r>
          </w:p>
        </w:tc>
      </w:tr>
      <w:tr w:rsidR="0004097E" w:rsidRPr="00A312EC" w14:paraId="4DF674CE"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69FD2622" w14:textId="3F0C3C18" w:rsidR="0004097E" w:rsidRPr="00AB059C" w:rsidRDefault="0004097E" w:rsidP="0004097E">
            <w:pPr>
              <w:spacing w:before="60" w:after="60"/>
              <w:rPr>
                <w:b w:val="0"/>
                <w:bCs w:val="0"/>
                <w:sz w:val="18"/>
                <w:szCs w:val="18"/>
              </w:rPr>
            </w:pPr>
            <w:r w:rsidRPr="00AB059C">
              <w:rPr>
                <w:sz w:val="18"/>
                <w:szCs w:val="18"/>
              </w:rPr>
              <w:t>Gallery 4b</w:t>
            </w:r>
          </w:p>
        </w:tc>
        <w:tc>
          <w:tcPr>
            <w:tcW w:w="866" w:type="pct"/>
            <w:shd w:val="clear" w:color="auto" w:fill="D9D9D9" w:themeFill="background1" w:themeFillShade="D9"/>
          </w:tcPr>
          <w:p w14:paraId="2FACD7DF" w14:textId="237FF53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121</w:t>
            </w:r>
          </w:p>
        </w:tc>
        <w:tc>
          <w:tcPr>
            <w:tcW w:w="613" w:type="pct"/>
            <w:shd w:val="clear" w:color="auto" w:fill="D9D9D9" w:themeFill="background1" w:themeFillShade="D9"/>
          </w:tcPr>
          <w:p w14:paraId="14E2409C" w14:textId="40C05E1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10.0%</w:t>
            </w:r>
          </w:p>
        </w:tc>
        <w:tc>
          <w:tcPr>
            <w:tcW w:w="0" w:type="pct"/>
            <w:shd w:val="clear" w:color="auto" w:fill="D9D9D9" w:themeFill="background1" w:themeFillShade="D9"/>
          </w:tcPr>
          <w:p w14:paraId="46D555CC" w14:textId="186DAB8D"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4a</w:t>
            </w:r>
          </w:p>
        </w:tc>
        <w:tc>
          <w:tcPr>
            <w:tcW w:w="0" w:type="pct"/>
            <w:shd w:val="clear" w:color="auto" w:fill="D9D9D9" w:themeFill="background1" w:themeFillShade="D9"/>
          </w:tcPr>
          <w:p w14:paraId="014944A3"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72DAC64D"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6FC4CA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02EBD962" w14:textId="536A3976" w:rsidR="0004097E" w:rsidRPr="00AB059C" w:rsidRDefault="0004097E" w:rsidP="0004097E">
            <w:pPr>
              <w:spacing w:before="60" w:after="60"/>
              <w:rPr>
                <w:b w:val="0"/>
                <w:bCs w:val="0"/>
                <w:sz w:val="18"/>
                <w:szCs w:val="18"/>
              </w:rPr>
            </w:pPr>
            <w:r w:rsidRPr="00AB059C">
              <w:rPr>
                <w:sz w:val="18"/>
                <w:szCs w:val="18"/>
              </w:rPr>
              <w:t>Gallery 5a</w:t>
            </w:r>
          </w:p>
        </w:tc>
        <w:tc>
          <w:tcPr>
            <w:tcW w:w="866" w:type="pct"/>
          </w:tcPr>
          <w:p w14:paraId="2CFF3036" w14:textId="5014F0E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320,000</w:t>
            </w:r>
          </w:p>
        </w:tc>
        <w:tc>
          <w:tcPr>
            <w:tcW w:w="613" w:type="pct"/>
          </w:tcPr>
          <w:p w14:paraId="54E95685" w14:textId="2EE6A958"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16A90110" w14:textId="425B102C"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6C9A86FF" w14:textId="4529046A"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7F39C9B6" w14:textId="3ACF6C15"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320,000</w:t>
            </w:r>
          </w:p>
        </w:tc>
      </w:tr>
      <w:tr w:rsidR="0004097E" w:rsidRPr="00A312EC" w14:paraId="65BC6CE3"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78161834" w14:textId="2D2B4E6B" w:rsidR="0004097E" w:rsidRPr="00AB059C" w:rsidRDefault="0004097E" w:rsidP="0004097E">
            <w:pPr>
              <w:spacing w:before="60" w:after="60"/>
              <w:rPr>
                <w:b w:val="0"/>
                <w:bCs w:val="0"/>
                <w:sz w:val="18"/>
                <w:szCs w:val="18"/>
              </w:rPr>
            </w:pPr>
            <w:r w:rsidRPr="00AB059C">
              <w:rPr>
                <w:sz w:val="18"/>
                <w:szCs w:val="18"/>
              </w:rPr>
              <w:t>Gallery 5b</w:t>
            </w:r>
          </w:p>
        </w:tc>
        <w:tc>
          <w:tcPr>
            <w:tcW w:w="866" w:type="pct"/>
            <w:shd w:val="clear" w:color="auto" w:fill="D9D9D9" w:themeFill="background1" w:themeFillShade="D9"/>
          </w:tcPr>
          <w:p w14:paraId="02AB8C2A" w14:textId="4D8CB5E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250,000</w:t>
            </w:r>
          </w:p>
        </w:tc>
        <w:tc>
          <w:tcPr>
            <w:tcW w:w="613" w:type="pct"/>
            <w:shd w:val="clear" w:color="auto" w:fill="D9D9D9" w:themeFill="background1" w:themeFillShade="D9"/>
          </w:tcPr>
          <w:p w14:paraId="0A2CD1BF" w14:textId="61FB5AA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74773F7D" w14:textId="3A883A8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5a</w:t>
            </w:r>
          </w:p>
        </w:tc>
        <w:tc>
          <w:tcPr>
            <w:tcW w:w="0" w:type="pct"/>
            <w:shd w:val="clear" w:color="auto" w:fill="D9D9D9" w:themeFill="background1" w:themeFillShade="D9"/>
          </w:tcPr>
          <w:p w14:paraId="1DCB8A9A"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2490E560"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917182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08AA3894" w14:textId="716C1D95" w:rsidR="0004097E" w:rsidRPr="00AB059C" w:rsidRDefault="0004097E" w:rsidP="0004097E">
            <w:pPr>
              <w:spacing w:before="60" w:after="60"/>
              <w:rPr>
                <w:b w:val="0"/>
                <w:bCs w:val="0"/>
                <w:sz w:val="18"/>
                <w:szCs w:val="18"/>
              </w:rPr>
            </w:pPr>
            <w:r w:rsidRPr="00AB059C">
              <w:rPr>
                <w:sz w:val="18"/>
                <w:szCs w:val="18"/>
              </w:rPr>
              <w:t>Gallery 6a</w:t>
            </w:r>
          </w:p>
        </w:tc>
        <w:tc>
          <w:tcPr>
            <w:tcW w:w="866" w:type="pct"/>
            <w:shd w:val="clear" w:color="auto" w:fill="D9D9D9" w:themeFill="background1" w:themeFillShade="D9"/>
          </w:tcPr>
          <w:p w14:paraId="05493FC4" w14:textId="514AFFE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624,240</w:t>
            </w:r>
          </w:p>
        </w:tc>
        <w:tc>
          <w:tcPr>
            <w:tcW w:w="613" w:type="pct"/>
            <w:shd w:val="clear" w:color="auto" w:fill="D9D9D9" w:themeFill="background1" w:themeFillShade="D9"/>
          </w:tcPr>
          <w:p w14:paraId="661FE5F1" w14:textId="02D18FA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w:t>
            </w:r>
          </w:p>
        </w:tc>
        <w:tc>
          <w:tcPr>
            <w:tcW w:w="0" w:type="pct"/>
            <w:shd w:val="clear" w:color="auto" w:fill="D9D9D9" w:themeFill="background1" w:themeFillShade="D9"/>
          </w:tcPr>
          <w:p w14:paraId="70C5410A" w14:textId="173B39DF"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22a</w:t>
            </w:r>
          </w:p>
        </w:tc>
        <w:tc>
          <w:tcPr>
            <w:tcW w:w="0" w:type="pct"/>
            <w:shd w:val="clear" w:color="auto" w:fill="D9D9D9" w:themeFill="background1" w:themeFillShade="D9"/>
          </w:tcPr>
          <w:p w14:paraId="5A5D0B73"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E8D2D7E"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68371DA"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43B8AA79" w14:textId="5BB7DE9B" w:rsidR="0004097E" w:rsidRPr="00AB059C" w:rsidRDefault="0004097E" w:rsidP="0004097E">
            <w:pPr>
              <w:spacing w:before="60" w:after="60"/>
              <w:rPr>
                <w:b w:val="0"/>
                <w:bCs w:val="0"/>
                <w:sz w:val="18"/>
                <w:szCs w:val="18"/>
              </w:rPr>
            </w:pPr>
            <w:r w:rsidRPr="00AB059C">
              <w:rPr>
                <w:sz w:val="18"/>
                <w:szCs w:val="18"/>
              </w:rPr>
              <w:t>Gallery 6b</w:t>
            </w:r>
          </w:p>
        </w:tc>
        <w:tc>
          <w:tcPr>
            <w:tcW w:w="866" w:type="pct"/>
            <w:shd w:val="clear" w:color="auto" w:fill="D9D9D9" w:themeFill="background1" w:themeFillShade="D9"/>
          </w:tcPr>
          <w:p w14:paraId="1E70C5D1" w14:textId="0D0EBD25"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510,050</w:t>
            </w:r>
          </w:p>
        </w:tc>
        <w:tc>
          <w:tcPr>
            <w:tcW w:w="613" w:type="pct"/>
            <w:shd w:val="clear" w:color="auto" w:fill="D9D9D9" w:themeFill="background1" w:themeFillShade="D9"/>
          </w:tcPr>
          <w:p w14:paraId="67619EF1" w14:textId="3C811BD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w:t>
            </w:r>
          </w:p>
        </w:tc>
        <w:tc>
          <w:tcPr>
            <w:tcW w:w="0" w:type="pct"/>
            <w:shd w:val="clear" w:color="auto" w:fill="D9D9D9" w:themeFill="background1" w:themeFillShade="D9"/>
          </w:tcPr>
          <w:p w14:paraId="271B7059" w14:textId="55056099"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22b/22a</w:t>
            </w:r>
          </w:p>
        </w:tc>
        <w:tc>
          <w:tcPr>
            <w:tcW w:w="0" w:type="pct"/>
            <w:shd w:val="clear" w:color="auto" w:fill="D9D9D9" w:themeFill="background1" w:themeFillShade="D9"/>
          </w:tcPr>
          <w:p w14:paraId="62B1D647"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5B765ABA"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0DA17B6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5BB3A1B1" w14:textId="37E3B55A" w:rsidR="0004097E" w:rsidRPr="00AB059C" w:rsidRDefault="0004097E" w:rsidP="0004097E">
            <w:pPr>
              <w:spacing w:before="60" w:after="60"/>
              <w:rPr>
                <w:b w:val="0"/>
                <w:bCs w:val="0"/>
                <w:sz w:val="18"/>
                <w:szCs w:val="18"/>
              </w:rPr>
            </w:pPr>
            <w:r w:rsidRPr="00AB059C">
              <w:rPr>
                <w:sz w:val="18"/>
                <w:szCs w:val="18"/>
              </w:rPr>
              <w:t>Gallery 7a</w:t>
            </w:r>
          </w:p>
        </w:tc>
        <w:tc>
          <w:tcPr>
            <w:tcW w:w="866" w:type="pct"/>
            <w:shd w:val="clear" w:color="auto" w:fill="D9D9D9" w:themeFill="background1" w:themeFillShade="D9"/>
          </w:tcPr>
          <w:p w14:paraId="154EF9EA" w14:textId="499905A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674,160</w:t>
            </w:r>
          </w:p>
        </w:tc>
        <w:tc>
          <w:tcPr>
            <w:tcW w:w="613" w:type="pct"/>
            <w:shd w:val="clear" w:color="auto" w:fill="D9D9D9" w:themeFill="background1" w:themeFillShade="D9"/>
          </w:tcPr>
          <w:p w14:paraId="11D64E18" w14:textId="4014D71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w:t>
            </w:r>
          </w:p>
        </w:tc>
        <w:tc>
          <w:tcPr>
            <w:tcW w:w="0" w:type="pct"/>
            <w:shd w:val="clear" w:color="auto" w:fill="D9D9D9" w:themeFill="background1" w:themeFillShade="D9"/>
          </w:tcPr>
          <w:p w14:paraId="657E9827" w14:textId="5341F90D"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20a</w:t>
            </w:r>
          </w:p>
        </w:tc>
        <w:tc>
          <w:tcPr>
            <w:tcW w:w="0" w:type="pct"/>
            <w:shd w:val="clear" w:color="auto" w:fill="D9D9D9" w:themeFill="background1" w:themeFillShade="D9"/>
          </w:tcPr>
          <w:p w14:paraId="449FFB2A"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487362C8"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858B08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07081C14" w14:textId="35B11DC1" w:rsidR="0004097E" w:rsidRPr="00AB059C" w:rsidRDefault="0004097E" w:rsidP="0004097E">
            <w:pPr>
              <w:spacing w:before="60" w:after="60"/>
              <w:rPr>
                <w:b w:val="0"/>
                <w:bCs w:val="0"/>
                <w:sz w:val="18"/>
                <w:szCs w:val="18"/>
              </w:rPr>
            </w:pPr>
            <w:r w:rsidRPr="00AB059C">
              <w:rPr>
                <w:sz w:val="18"/>
                <w:szCs w:val="18"/>
              </w:rPr>
              <w:t>Gallery 7b</w:t>
            </w:r>
          </w:p>
        </w:tc>
        <w:tc>
          <w:tcPr>
            <w:tcW w:w="866" w:type="pct"/>
            <w:shd w:val="clear" w:color="auto" w:fill="D9D9D9" w:themeFill="background1" w:themeFillShade="D9"/>
          </w:tcPr>
          <w:p w14:paraId="5D29CFD4" w14:textId="74E9BF9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42,250</w:t>
            </w:r>
          </w:p>
        </w:tc>
        <w:tc>
          <w:tcPr>
            <w:tcW w:w="613" w:type="pct"/>
            <w:shd w:val="clear" w:color="auto" w:fill="D9D9D9" w:themeFill="background1" w:themeFillShade="D9"/>
          </w:tcPr>
          <w:p w14:paraId="2816EA6F" w14:textId="7A8CD76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30.0%</w:t>
            </w:r>
          </w:p>
        </w:tc>
        <w:tc>
          <w:tcPr>
            <w:tcW w:w="0" w:type="pct"/>
            <w:shd w:val="clear" w:color="auto" w:fill="D9D9D9" w:themeFill="background1" w:themeFillShade="D9"/>
          </w:tcPr>
          <w:p w14:paraId="122C65D1" w14:textId="24FC562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20b</w:t>
            </w:r>
          </w:p>
        </w:tc>
        <w:tc>
          <w:tcPr>
            <w:tcW w:w="0" w:type="pct"/>
            <w:shd w:val="clear" w:color="auto" w:fill="D9D9D9" w:themeFill="background1" w:themeFillShade="D9"/>
          </w:tcPr>
          <w:p w14:paraId="4C4AACF6"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67DA2F62"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764E92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3D78CA10" w14:textId="66CF49B5" w:rsidR="0004097E" w:rsidRPr="00AB059C" w:rsidRDefault="0004097E" w:rsidP="0004097E">
            <w:pPr>
              <w:spacing w:before="60" w:after="60"/>
              <w:rPr>
                <w:b w:val="0"/>
                <w:bCs w:val="0"/>
                <w:sz w:val="18"/>
                <w:szCs w:val="18"/>
              </w:rPr>
            </w:pPr>
            <w:r w:rsidRPr="00AB059C">
              <w:rPr>
                <w:sz w:val="18"/>
                <w:szCs w:val="18"/>
              </w:rPr>
              <w:t>Gallery 8a</w:t>
            </w:r>
          </w:p>
        </w:tc>
        <w:tc>
          <w:tcPr>
            <w:tcW w:w="866" w:type="pct"/>
            <w:shd w:val="clear" w:color="auto" w:fill="D9D9D9" w:themeFill="background1" w:themeFillShade="D9"/>
          </w:tcPr>
          <w:p w14:paraId="5DECA94B" w14:textId="3CDBB25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1,273,080</w:t>
            </w:r>
          </w:p>
        </w:tc>
        <w:tc>
          <w:tcPr>
            <w:tcW w:w="613" w:type="pct"/>
            <w:shd w:val="clear" w:color="auto" w:fill="D9D9D9" w:themeFill="background1" w:themeFillShade="D9"/>
          </w:tcPr>
          <w:p w14:paraId="5B278826" w14:textId="0831B91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w:t>
            </w:r>
          </w:p>
        </w:tc>
        <w:tc>
          <w:tcPr>
            <w:tcW w:w="0" w:type="pct"/>
            <w:shd w:val="clear" w:color="auto" w:fill="D9D9D9" w:themeFill="background1" w:themeFillShade="D9"/>
          </w:tcPr>
          <w:p w14:paraId="169EF4D8" w14:textId="7F827F6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21a</w:t>
            </w:r>
          </w:p>
        </w:tc>
        <w:tc>
          <w:tcPr>
            <w:tcW w:w="0" w:type="pct"/>
            <w:shd w:val="clear" w:color="auto" w:fill="D9D9D9" w:themeFill="background1" w:themeFillShade="D9"/>
          </w:tcPr>
          <w:p w14:paraId="6B23D08B"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580448AD"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AA5D72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38C39FC2" w14:textId="394B815E" w:rsidR="0004097E" w:rsidRPr="00AB059C" w:rsidRDefault="0004097E" w:rsidP="0004097E">
            <w:pPr>
              <w:spacing w:before="60" w:after="60"/>
              <w:rPr>
                <w:b w:val="0"/>
                <w:bCs w:val="0"/>
                <w:sz w:val="18"/>
                <w:szCs w:val="18"/>
              </w:rPr>
            </w:pPr>
            <w:r w:rsidRPr="00AB059C">
              <w:rPr>
                <w:sz w:val="18"/>
                <w:szCs w:val="18"/>
              </w:rPr>
              <w:t>Gallery 8b</w:t>
            </w:r>
          </w:p>
        </w:tc>
        <w:tc>
          <w:tcPr>
            <w:tcW w:w="866" w:type="pct"/>
            <w:shd w:val="clear" w:color="auto" w:fill="D9D9D9" w:themeFill="background1" w:themeFillShade="D9"/>
          </w:tcPr>
          <w:p w14:paraId="43D4958A" w14:textId="35094508"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30,603</w:t>
            </w:r>
          </w:p>
        </w:tc>
        <w:tc>
          <w:tcPr>
            <w:tcW w:w="613" w:type="pct"/>
            <w:shd w:val="clear" w:color="auto" w:fill="D9D9D9" w:themeFill="background1" w:themeFillShade="D9"/>
          </w:tcPr>
          <w:p w14:paraId="4D79B496" w14:textId="76971D58"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w:t>
            </w:r>
          </w:p>
        </w:tc>
        <w:tc>
          <w:tcPr>
            <w:tcW w:w="0" w:type="pct"/>
            <w:shd w:val="clear" w:color="auto" w:fill="D9D9D9" w:themeFill="background1" w:themeFillShade="D9"/>
          </w:tcPr>
          <w:p w14:paraId="5111B615" w14:textId="4C5F16D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20b</w:t>
            </w:r>
          </w:p>
        </w:tc>
        <w:tc>
          <w:tcPr>
            <w:tcW w:w="0" w:type="pct"/>
            <w:shd w:val="clear" w:color="auto" w:fill="D9D9D9" w:themeFill="background1" w:themeFillShade="D9"/>
          </w:tcPr>
          <w:p w14:paraId="2F832A6F"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55FF9FE4"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0C57066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573CC205" w14:textId="20AEBA1C" w:rsidR="0004097E" w:rsidRPr="00AB059C" w:rsidRDefault="0004097E" w:rsidP="0004097E">
            <w:pPr>
              <w:spacing w:before="60" w:after="60"/>
              <w:rPr>
                <w:b w:val="0"/>
                <w:bCs w:val="0"/>
                <w:sz w:val="18"/>
                <w:szCs w:val="18"/>
              </w:rPr>
            </w:pPr>
            <w:r w:rsidRPr="00AB059C">
              <w:rPr>
                <w:sz w:val="18"/>
                <w:szCs w:val="18"/>
              </w:rPr>
              <w:t>Gallery 9</w:t>
            </w:r>
          </w:p>
        </w:tc>
        <w:tc>
          <w:tcPr>
            <w:tcW w:w="866" w:type="pct"/>
            <w:shd w:val="clear" w:color="auto" w:fill="D9D9D9" w:themeFill="background1" w:themeFillShade="D9"/>
          </w:tcPr>
          <w:p w14:paraId="50EC3081" w14:textId="7777777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613" w:type="pct"/>
            <w:shd w:val="clear" w:color="auto" w:fill="D9D9D9" w:themeFill="background1" w:themeFillShade="D9"/>
          </w:tcPr>
          <w:p w14:paraId="100D93EA" w14:textId="1E4D9F5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N/A</w:t>
            </w:r>
          </w:p>
        </w:tc>
        <w:tc>
          <w:tcPr>
            <w:tcW w:w="0" w:type="pct"/>
            <w:shd w:val="clear" w:color="auto" w:fill="D9D9D9" w:themeFill="background1" w:themeFillShade="D9"/>
          </w:tcPr>
          <w:p w14:paraId="73F043AF" w14:textId="76FD2B2C"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N/A</w:t>
            </w:r>
          </w:p>
        </w:tc>
        <w:tc>
          <w:tcPr>
            <w:tcW w:w="0" w:type="pct"/>
            <w:shd w:val="clear" w:color="auto" w:fill="D9D9D9" w:themeFill="background1" w:themeFillShade="D9"/>
          </w:tcPr>
          <w:p w14:paraId="63617BF2"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2DDCD7FE"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66696E7"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019CD903" w14:textId="6A26782B" w:rsidR="0004097E" w:rsidRPr="00AB059C" w:rsidRDefault="0004097E" w:rsidP="0004097E">
            <w:pPr>
              <w:spacing w:before="60" w:after="60"/>
              <w:rPr>
                <w:b w:val="0"/>
                <w:bCs w:val="0"/>
                <w:sz w:val="18"/>
                <w:szCs w:val="18"/>
              </w:rPr>
            </w:pPr>
            <w:r w:rsidRPr="00AB059C">
              <w:rPr>
                <w:sz w:val="18"/>
                <w:szCs w:val="18"/>
              </w:rPr>
              <w:lastRenderedPageBreak/>
              <w:t>Gallery 10</w:t>
            </w:r>
          </w:p>
        </w:tc>
        <w:tc>
          <w:tcPr>
            <w:tcW w:w="866" w:type="pct"/>
            <w:shd w:val="clear" w:color="auto" w:fill="D9D9D9" w:themeFill="background1" w:themeFillShade="D9"/>
          </w:tcPr>
          <w:p w14:paraId="793E01C8" w14:textId="7D0A512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5,066,748</w:t>
            </w:r>
          </w:p>
        </w:tc>
        <w:tc>
          <w:tcPr>
            <w:tcW w:w="613" w:type="pct"/>
            <w:shd w:val="clear" w:color="auto" w:fill="D9D9D9" w:themeFill="background1" w:themeFillShade="D9"/>
          </w:tcPr>
          <w:p w14:paraId="5AD7509D" w14:textId="22E5EB6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w:t>
            </w:r>
          </w:p>
        </w:tc>
        <w:tc>
          <w:tcPr>
            <w:tcW w:w="0" w:type="pct"/>
            <w:shd w:val="clear" w:color="auto" w:fill="D9D9D9" w:themeFill="background1" w:themeFillShade="D9"/>
          </w:tcPr>
          <w:p w14:paraId="113C7F43" w14:textId="696E1FB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not used</w:t>
            </w:r>
          </w:p>
        </w:tc>
        <w:tc>
          <w:tcPr>
            <w:tcW w:w="0" w:type="pct"/>
            <w:shd w:val="clear" w:color="auto" w:fill="D9D9D9" w:themeFill="background1" w:themeFillShade="D9"/>
          </w:tcPr>
          <w:p w14:paraId="58EAFA37"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498DF7C2"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5914F7E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08B81C6C" w14:textId="60DD0C12" w:rsidR="0004097E" w:rsidRPr="00AB059C" w:rsidRDefault="0004097E" w:rsidP="0004097E">
            <w:pPr>
              <w:spacing w:before="60" w:after="60"/>
              <w:rPr>
                <w:b w:val="0"/>
                <w:bCs w:val="0"/>
                <w:sz w:val="18"/>
                <w:szCs w:val="18"/>
              </w:rPr>
            </w:pPr>
            <w:r w:rsidRPr="00AB059C">
              <w:rPr>
                <w:sz w:val="18"/>
                <w:szCs w:val="18"/>
              </w:rPr>
              <w:t>Gallery 11a</w:t>
            </w:r>
          </w:p>
        </w:tc>
        <w:tc>
          <w:tcPr>
            <w:tcW w:w="866" w:type="pct"/>
          </w:tcPr>
          <w:p w14:paraId="1A27226B" w14:textId="57BBA678"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2,121,053</w:t>
            </w:r>
          </w:p>
        </w:tc>
        <w:tc>
          <w:tcPr>
            <w:tcW w:w="613" w:type="pct"/>
          </w:tcPr>
          <w:p w14:paraId="6A602BC6" w14:textId="698577E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0.5%</w:t>
            </w:r>
          </w:p>
        </w:tc>
        <w:tc>
          <w:tcPr>
            <w:tcW w:w="0" w:type="pct"/>
          </w:tcPr>
          <w:p w14:paraId="067C4105" w14:textId="40C446BD"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67D71A7B" w14:textId="519B2901"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421FCD54" w14:textId="33773B3B"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2,184,684</w:t>
            </w:r>
          </w:p>
        </w:tc>
      </w:tr>
      <w:tr w:rsidR="0004097E" w:rsidRPr="00A312EC" w14:paraId="42C4E90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17BB2197" w14:textId="1B24F172" w:rsidR="0004097E" w:rsidRPr="00AB059C" w:rsidRDefault="0004097E" w:rsidP="0004097E">
            <w:pPr>
              <w:spacing w:before="60" w:after="60"/>
              <w:rPr>
                <w:b w:val="0"/>
                <w:bCs w:val="0"/>
                <w:sz w:val="18"/>
                <w:szCs w:val="18"/>
              </w:rPr>
            </w:pPr>
            <w:r w:rsidRPr="00AB059C">
              <w:rPr>
                <w:sz w:val="18"/>
                <w:szCs w:val="18"/>
              </w:rPr>
              <w:t>Gallery 11b</w:t>
            </w:r>
          </w:p>
        </w:tc>
        <w:tc>
          <w:tcPr>
            <w:tcW w:w="866" w:type="pct"/>
          </w:tcPr>
          <w:p w14:paraId="01045FB9" w14:textId="52A09F2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424,360</w:t>
            </w:r>
          </w:p>
        </w:tc>
        <w:tc>
          <w:tcPr>
            <w:tcW w:w="613" w:type="pct"/>
          </w:tcPr>
          <w:p w14:paraId="1FD8E2B9" w14:textId="4054F74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w:t>
            </w:r>
          </w:p>
        </w:tc>
        <w:tc>
          <w:tcPr>
            <w:tcW w:w="0" w:type="pct"/>
          </w:tcPr>
          <w:p w14:paraId="5E7E949E" w14:textId="44DA9986"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39186CB2" w14:textId="4880E4AD"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790EAB0C" w14:textId="1F28A691"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500,745</w:t>
            </w:r>
          </w:p>
        </w:tc>
      </w:tr>
      <w:tr w:rsidR="0004097E" w:rsidRPr="00A312EC" w14:paraId="73C8B8F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172C0976" w14:textId="734F7342" w:rsidR="0004097E" w:rsidRPr="00AB059C" w:rsidRDefault="0004097E" w:rsidP="0004097E">
            <w:pPr>
              <w:spacing w:before="60" w:after="60"/>
              <w:rPr>
                <w:b w:val="0"/>
                <w:bCs w:val="0"/>
                <w:sz w:val="18"/>
                <w:szCs w:val="18"/>
              </w:rPr>
            </w:pPr>
            <w:r w:rsidRPr="00AB059C">
              <w:rPr>
                <w:sz w:val="18"/>
                <w:szCs w:val="18"/>
              </w:rPr>
              <w:t>Gallery 12a</w:t>
            </w:r>
          </w:p>
        </w:tc>
        <w:tc>
          <w:tcPr>
            <w:tcW w:w="866" w:type="pct"/>
          </w:tcPr>
          <w:p w14:paraId="0F73A087" w14:textId="510DD98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10,506</w:t>
            </w:r>
          </w:p>
        </w:tc>
        <w:tc>
          <w:tcPr>
            <w:tcW w:w="613" w:type="pct"/>
          </w:tcPr>
          <w:p w14:paraId="61E21868" w14:textId="169F91B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2.5%</w:t>
            </w:r>
          </w:p>
        </w:tc>
        <w:tc>
          <w:tcPr>
            <w:tcW w:w="0" w:type="pct"/>
          </w:tcPr>
          <w:p w14:paraId="39CF44EB" w14:textId="114093D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5F93BDDE" w14:textId="13D1AE79"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41E7C6F7" w14:textId="6B8B48BC"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12,082</w:t>
            </w:r>
          </w:p>
        </w:tc>
      </w:tr>
      <w:tr w:rsidR="0004097E" w:rsidRPr="00A312EC" w14:paraId="5B78C6A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766D91C8" w14:textId="4A05AACE" w:rsidR="0004097E" w:rsidRPr="00AB059C" w:rsidRDefault="0004097E" w:rsidP="0004097E">
            <w:pPr>
              <w:spacing w:before="60" w:after="60"/>
              <w:rPr>
                <w:b w:val="0"/>
                <w:bCs w:val="0"/>
                <w:sz w:val="18"/>
                <w:szCs w:val="18"/>
              </w:rPr>
            </w:pPr>
            <w:r w:rsidRPr="00AB059C">
              <w:rPr>
                <w:sz w:val="18"/>
                <w:szCs w:val="18"/>
              </w:rPr>
              <w:t>Gallery 12b</w:t>
            </w:r>
          </w:p>
        </w:tc>
        <w:tc>
          <w:tcPr>
            <w:tcW w:w="866" w:type="pct"/>
          </w:tcPr>
          <w:p w14:paraId="647E97C5" w14:textId="03B7BFE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1,051</w:t>
            </w:r>
          </w:p>
        </w:tc>
        <w:tc>
          <w:tcPr>
            <w:tcW w:w="613" w:type="pct"/>
          </w:tcPr>
          <w:p w14:paraId="679152FB" w14:textId="02A636C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2.5%</w:t>
            </w:r>
          </w:p>
        </w:tc>
        <w:tc>
          <w:tcPr>
            <w:tcW w:w="0" w:type="pct"/>
          </w:tcPr>
          <w:p w14:paraId="4D294F09" w14:textId="7574FAC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44C9DCAB" w14:textId="6E1F01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0F236224" w14:textId="0EFBA876"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1,208</w:t>
            </w:r>
          </w:p>
        </w:tc>
      </w:tr>
      <w:tr w:rsidR="0004097E" w:rsidRPr="00A312EC" w14:paraId="3359AC7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43692099" w14:textId="5676762E" w:rsidR="0004097E" w:rsidRPr="00AB059C" w:rsidRDefault="0004097E" w:rsidP="0004097E">
            <w:pPr>
              <w:spacing w:before="60" w:after="60"/>
              <w:rPr>
                <w:b w:val="0"/>
                <w:bCs w:val="0"/>
                <w:sz w:val="18"/>
                <w:szCs w:val="18"/>
              </w:rPr>
            </w:pPr>
            <w:r w:rsidRPr="00AB059C">
              <w:rPr>
                <w:sz w:val="18"/>
                <w:szCs w:val="18"/>
              </w:rPr>
              <w:t>Gallery 13a</w:t>
            </w:r>
          </w:p>
        </w:tc>
        <w:tc>
          <w:tcPr>
            <w:tcW w:w="866" w:type="pct"/>
          </w:tcPr>
          <w:p w14:paraId="33146F11" w14:textId="35F6A3A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6,250</w:t>
            </w:r>
          </w:p>
        </w:tc>
        <w:tc>
          <w:tcPr>
            <w:tcW w:w="613" w:type="pct"/>
          </w:tcPr>
          <w:p w14:paraId="31F59EB7" w14:textId="3D8F6E1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25.0%</w:t>
            </w:r>
          </w:p>
        </w:tc>
        <w:tc>
          <w:tcPr>
            <w:tcW w:w="0" w:type="pct"/>
          </w:tcPr>
          <w:p w14:paraId="36D6AD85" w14:textId="23C62D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64CB9564" w14:textId="36882433"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712F0181" w14:textId="5FBB933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15,625</w:t>
            </w:r>
          </w:p>
        </w:tc>
      </w:tr>
      <w:tr w:rsidR="0004097E" w:rsidRPr="00A312EC" w14:paraId="3EC3033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0599D6DE" w14:textId="19A09848" w:rsidR="0004097E" w:rsidRPr="00AB059C" w:rsidRDefault="0004097E" w:rsidP="0004097E">
            <w:pPr>
              <w:spacing w:before="60" w:after="60"/>
              <w:rPr>
                <w:b w:val="0"/>
                <w:bCs w:val="0"/>
                <w:sz w:val="18"/>
                <w:szCs w:val="18"/>
              </w:rPr>
            </w:pPr>
            <w:r w:rsidRPr="00AB059C">
              <w:rPr>
                <w:sz w:val="18"/>
                <w:szCs w:val="18"/>
              </w:rPr>
              <w:t>Gallery 13b</w:t>
            </w:r>
          </w:p>
        </w:tc>
        <w:tc>
          <w:tcPr>
            <w:tcW w:w="866" w:type="pct"/>
          </w:tcPr>
          <w:p w14:paraId="79D4C2B5" w14:textId="1FEA91F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1,690</w:t>
            </w:r>
          </w:p>
        </w:tc>
        <w:tc>
          <w:tcPr>
            <w:tcW w:w="613" w:type="pct"/>
          </w:tcPr>
          <w:p w14:paraId="723EA591" w14:textId="427E67DB"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30.0%</w:t>
            </w:r>
          </w:p>
        </w:tc>
        <w:tc>
          <w:tcPr>
            <w:tcW w:w="0" w:type="pct"/>
          </w:tcPr>
          <w:p w14:paraId="6862A9C7" w14:textId="04CB017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2C182C1C" w14:textId="1FE176A5"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3660E878" w14:textId="5706FF7C"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4,732</w:t>
            </w:r>
          </w:p>
        </w:tc>
      </w:tr>
      <w:tr w:rsidR="0004097E" w:rsidRPr="00A312EC" w14:paraId="035ED75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5A5EEA42" w14:textId="40FEC644" w:rsidR="0004097E" w:rsidRPr="00AB059C" w:rsidRDefault="0004097E" w:rsidP="0004097E">
            <w:pPr>
              <w:spacing w:before="60" w:after="60"/>
              <w:rPr>
                <w:b w:val="0"/>
                <w:bCs w:val="0"/>
                <w:sz w:val="18"/>
                <w:szCs w:val="18"/>
              </w:rPr>
            </w:pPr>
            <w:r w:rsidRPr="00AB059C">
              <w:rPr>
                <w:sz w:val="18"/>
                <w:szCs w:val="18"/>
              </w:rPr>
              <w:t>Gallery 14a</w:t>
            </w:r>
          </w:p>
        </w:tc>
        <w:tc>
          <w:tcPr>
            <w:tcW w:w="866" w:type="pct"/>
          </w:tcPr>
          <w:p w14:paraId="064DD64C" w14:textId="31F55AD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22,472</w:t>
            </w:r>
          </w:p>
        </w:tc>
        <w:tc>
          <w:tcPr>
            <w:tcW w:w="613" w:type="pct"/>
          </w:tcPr>
          <w:p w14:paraId="7322DFCC" w14:textId="066319B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w:t>
            </w:r>
          </w:p>
        </w:tc>
        <w:tc>
          <w:tcPr>
            <w:tcW w:w="0" w:type="pct"/>
          </w:tcPr>
          <w:p w14:paraId="1BF08C2C" w14:textId="7B04779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763E3F96" w14:textId="279161AC"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4D1A41E5" w14:textId="622766AF"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30,562</w:t>
            </w:r>
          </w:p>
        </w:tc>
      </w:tr>
      <w:tr w:rsidR="0004097E" w:rsidRPr="00A312EC" w14:paraId="7CEEDA5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68771232" w14:textId="0908FCD1" w:rsidR="0004097E" w:rsidRPr="00AB059C" w:rsidRDefault="0004097E" w:rsidP="0004097E">
            <w:pPr>
              <w:spacing w:before="60" w:after="60"/>
              <w:rPr>
                <w:b w:val="0"/>
                <w:bCs w:val="0"/>
                <w:sz w:val="18"/>
                <w:szCs w:val="18"/>
              </w:rPr>
            </w:pPr>
            <w:r w:rsidRPr="00AB059C">
              <w:rPr>
                <w:sz w:val="18"/>
                <w:szCs w:val="18"/>
              </w:rPr>
              <w:t>Gallery 14b</w:t>
            </w:r>
          </w:p>
        </w:tc>
        <w:tc>
          <w:tcPr>
            <w:tcW w:w="866" w:type="pct"/>
          </w:tcPr>
          <w:p w14:paraId="3B01E4DA" w14:textId="5B9FE11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4,368</w:t>
            </w:r>
          </w:p>
        </w:tc>
        <w:tc>
          <w:tcPr>
            <w:tcW w:w="613" w:type="pct"/>
          </w:tcPr>
          <w:p w14:paraId="52B54D1F" w14:textId="22DD930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4.5%</w:t>
            </w:r>
          </w:p>
        </w:tc>
        <w:tc>
          <w:tcPr>
            <w:tcW w:w="0" w:type="pct"/>
          </w:tcPr>
          <w:p w14:paraId="105C7482" w14:textId="756CC6A0"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45EE5553" w14:textId="0F5CD323"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634C3089" w14:textId="0868D9A5"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5,547</w:t>
            </w:r>
          </w:p>
        </w:tc>
      </w:tr>
      <w:tr w:rsidR="0004097E" w:rsidRPr="00A312EC" w14:paraId="0FF4794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723C7036" w14:textId="38D796CC" w:rsidR="0004097E" w:rsidRPr="00AB059C" w:rsidRDefault="0004097E" w:rsidP="0004097E">
            <w:pPr>
              <w:spacing w:before="60" w:after="60"/>
              <w:rPr>
                <w:b w:val="0"/>
                <w:bCs w:val="0"/>
                <w:sz w:val="18"/>
                <w:szCs w:val="18"/>
              </w:rPr>
            </w:pPr>
            <w:r w:rsidRPr="00AB059C">
              <w:rPr>
                <w:sz w:val="18"/>
                <w:szCs w:val="18"/>
              </w:rPr>
              <w:t>Gallery 15a</w:t>
            </w:r>
          </w:p>
        </w:tc>
        <w:tc>
          <w:tcPr>
            <w:tcW w:w="866" w:type="pct"/>
          </w:tcPr>
          <w:p w14:paraId="13A9B1A5" w14:textId="1DC2542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36,058</w:t>
            </w:r>
          </w:p>
        </w:tc>
        <w:tc>
          <w:tcPr>
            <w:tcW w:w="613" w:type="pct"/>
          </w:tcPr>
          <w:p w14:paraId="7010BB50" w14:textId="295EA42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w:t>
            </w:r>
          </w:p>
        </w:tc>
        <w:tc>
          <w:tcPr>
            <w:tcW w:w="0" w:type="pct"/>
          </w:tcPr>
          <w:p w14:paraId="4CEEEAFE" w14:textId="690CE22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04B9E0BA" w14:textId="771C9C69"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69EEF9DD" w14:textId="71EEB792"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39,303</w:t>
            </w:r>
          </w:p>
        </w:tc>
      </w:tr>
      <w:tr w:rsidR="0004097E" w:rsidRPr="00A312EC" w14:paraId="3802DEF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tcPr>
          <w:p w14:paraId="6A75B779" w14:textId="41C0E4C7" w:rsidR="0004097E" w:rsidRPr="00AB059C" w:rsidRDefault="0004097E" w:rsidP="0004097E">
            <w:pPr>
              <w:spacing w:before="60" w:after="60"/>
              <w:rPr>
                <w:b w:val="0"/>
                <w:bCs w:val="0"/>
                <w:sz w:val="18"/>
                <w:szCs w:val="18"/>
              </w:rPr>
            </w:pPr>
            <w:r w:rsidRPr="00AB059C">
              <w:rPr>
                <w:sz w:val="18"/>
                <w:szCs w:val="18"/>
              </w:rPr>
              <w:t>Gallery 15b</w:t>
            </w:r>
          </w:p>
        </w:tc>
        <w:tc>
          <w:tcPr>
            <w:tcW w:w="866" w:type="pct"/>
          </w:tcPr>
          <w:p w14:paraId="410C9059" w14:textId="10D7095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3,091</w:t>
            </w:r>
          </w:p>
        </w:tc>
        <w:tc>
          <w:tcPr>
            <w:tcW w:w="613" w:type="pct"/>
          </w:tcPr>
          <w:p w14:paraId="1A0A75AF" w14:textId="2ECC2484"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w:t>
            </w:r>
          </w:p>
        </w:tc>
        <w:tc>
          <w:tcPr>
            <w:tcW w:w="0" w:type="pct"/>
          </w:tcPr>
          <w:p w14:paraId="1E517BC4" w14:textId="2E4DFAD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2</w:t>
            </w:r>
          </w:p>
        </w:tc>
        <w:tc>
          <w:tcPr>
            <w:tcW w:w="0" w:type="pct"/>
          </w:tcPr>
          <w:p w14:paraId="3705C2BB" w14:textId="1FA958EA"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730C4012" w14:textId="5E434D2F"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3,369</w:t>
            </w:r>
          </w:p>
        </w:tc>
      </w:tr>
      <w:tr w:rsidR="0004097E" w:rsidRPr="00A312EC" w14:paraId="3B01259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613056E9" w14:textId="201589E0" w:rsidR="0004097E" w:rsidRPr="00AB059C" w:rsidRDefault="0004097E" w:rsidP="0004097E">
            <w:pPr>
              <w:spacing w:before="60" w:after="60"/>
              <w:rPr>
                <w:b w:val="0"/>
                <w:bCs w:val="0"/>
                <w:sz w:val="18"/>
                <w:szCs w:val="18"/>
              </w:rPr>
            </w:pPr>
            <w:r w:rsidRPr="00AB059C">
              <w:rPr>
                <w:sz w:val="18"/>
                <w:szCs w:val="18"/>
              </w:rPr>
              <w:t>Gallery 13-14</w:t>
            </w:r>
          </w:p>
        </w:tc>
        <w:tc>
          <w:tcPr>
            <w:tcW w:w="866" w:type="pct"/>
            <w:shd w:val="clear" w:color="auto" w:fill="D9D9D9" w:themeFill="background1" w:themeFillShade="D9"/>
          </w:tcPr>
          <w:p w14:paraId="168316CB" w14:textId="7777777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613" w:type="pct"/>
            <w:shd w:val="clear" w:color="auto" w:fill="D9D9D9" w:themeFill="background1" w:themeFillShade="D9"/>
          </w:tcPr>
          <w:p w14:paraId="3E0E1DAC" w14:textId="68A1A634"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N/A</w:t>
            </w:r>
          </w:p>
        </w:tc>
        <w:tc>
          <w:tcPr>
            <w:tcW w:w="0" w:type="pct"/>
            <w:shd w:val="clear" w:color="auto" w:fill="D9D9D9" w:themeFill="background1" w:themeFillShade="D9"/>
          </w:tcPr>
          <w:p w14:paraId="3E95249A"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0" w:type="pct"/>
            <w:shd w:val="clear" w:color="auto" w:fill="D9D9D9" w:themeFill="background1" w:themeFillShade="D9"/>
          </w:tcPr>
          <w:p w14:paraId="7AAA0EF8"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690D36EE"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CCF795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360C2FF5" w14:textId="75571935" w:rsidR="0004097E" w:rsidRPr="00AB059C" w:rsidRDefault="0004097E" w:rsidP="0004097E">
            <w:pPr>
              <w:spacing w:before="60" w:after="60"/>
              <w:rPr>
                <w:b w:val="0"/>
                <w:bCs w:val="0"/>
                <w:sz w:val="18"/>
                <w:szCs w:val="18"/>
              </w:rPr>
            </w:pPr>
            <w:r w:rsidRPr="00AB059C">
              <w:rPr>
                <w:sz w:val="18"/>
                <w:szCs w:val="18"/>
              </w:rPr>
              <w:t>Gallery 16a</w:t>
            </w:r>
          </w:p>
        </w:tc>
        <w:tc>
          <w:tcPr>
            <w:tcW w:w="866" w:type="pct"/>
            <w:shd w:val="clear" w:color="auto" w:fill="D9D9D9" w:themeFill="background1" w:themeFillShade="D9"/>
          </w:tcPr>
          <w:p w14:paraId="0C988786" w14:textId="594846F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125,000</w:t>
            </w:r>
          </w:p>
        </w:tc>
        <w:tc>
          <w:tcPr>
            <w:tcW w:w="613" w:type="pct"/>
            <w:shd w:val="clear" w:color="auto" w:fill="D9D9D9" w:themeFill="background1" w:themeFillShade="D9"/>
          </w:tcPr>
          <w:p w14:paraId="5293D806" w14:textId="1C72195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0CD34ECD" w14:textId="009DEFAB"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2182C22D"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05FF890"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F6DAFE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6E6ECDF4" w14:textId="296F075B" w:rsidR="0004097E" w:rsidRPr="00AB059C" w:rsidRDefault="0004097E" w:rsidP="0004097E">
            <w:pPr>
              <w:spacing w:before="60" w:after="60"/>
              <w:rPr>
                <w:b w:val="0"/>
                <w:bCs w:val="0"/>
                <w:sz w:val="18"/>
                <w:szCs w:val="18"/>
              </w:rPr>
            </w:pPr>
            <w:r w:rsidRPr="00AB059C">
              <w:rPr>
                <w:sz w:val="18"/>
                <w:szCs w:val="18"/>
              </w:rPr>
              <w:t>Gallery 16b</w:t>
            </w:r>
          </w:p>
        </w:tc>
        <w:tc>
          <w:tcPr>
            <w:tcW w:w="866" w:type="pct"/>
            <w:shd w:val="clear" w:color="auto" w:fill="D9D9D9" w:themeFill="background1" w:themeFillShade="D9"/>
          </w:tcPr>
          <w:p w14:paraId="2BDFF145" w14:textId="284EF64E"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60,000</w:t>
            </w:r>
          </w:p>
        </w:tc>
        <w:tc>
          <w:tcPr>
            <w:tcW w:w="613" w:type="pct"/>
            <w:shd w:val="clear" w:color="auto" w:fill="D9D9D9" w:themeFill="background1" w:themeFillShade="D9"/>
          </w:tcPr>
          <w:p w14:paraId="49379FA2" w14:textId="60421F0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75F3F333" w14:textId="46001E81"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2AC5D434"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26A9F4B"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B18C26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21FFAE7B" w14:textId="237A06B3" w:rsidR="0004097E" w:rsidRPr="00AB059C" w:rsidRDefault="0004097E" w:rsidP="0004097E">
            <w:pPr>
              <w:spacing w:before="60" w:after="60"/>
              <w:rPr>
                <w:b w:val="0"/>
                <w:bCs w:val="0"/>
                <w:sz w:val="18"/>
                <w:szCs w:val="18"/>
              </w:rPr>
            </w:pPr>
            <w:r w:rsidRPr="00AB059C">
              <w:rPr>
                <w:sz w:val="18"/>
                <w:szCs w:val="18"/>
              </w:rPr>
              <w:t>Gallery 16c</w:t>
            </w:r>
          </w:p>
        </w:tc>
        <w:tc>
          <w:tcPr>
            <w:tcW w:w="866" w:type="pct"/>
            <w:shd w:val="clear" w:color="auto" w:fill="D9D9D9" w:themeFill="background1" w:themeFillShade="D9"/>
          </w:tcPr>
          <w:p w14:paraId="68D57168" w14:textId="0E42CFA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15,150</w:t>
            </w:r>
          </w:p>
        </w:tc>
        <w:tc>
          <w:tcPr>
            <w:tcW w:w="613" w:type="pct"/>
            <w:shd w:val="clear" w:color="auto" w:fill="D9D9D9" w:themeFill="background1" w:themeFillShade="D9"/>
          </w:tcPr>
          <w:p w14:paraId="5F6CA2FB" w14:textId="63AC366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0.5%</w:t>
            </w:r>
          </w:p>
        </w:tc>
        <w:tc>
          <w:tcPr>
            <w:tcW w:w="0" w:type="pct"/>
            <w:shd w:val="clear" w:color="auto" w:fill="D9D9D9" w:themeFill="background1" w:themeFillShade="D9"/>
          </w:tcPr>
          <w:p w14:paraId="65B56F37" w14:textId="0D9F1B3A"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7C7890BB"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8554A86"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B4F55C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3FE7E84D" w14:textId="1B5FD64C" w:rsidR="0004097E" w:rsidRPr="00AB059C" w:rsidRDefault="0004097E" w:rsidP="0004097E">
            <w:pPr>
              <w:spacing w:before="60" w:after="60"/>
              <w:rPr>
                <w:b w:val="0"/>
                <w:bCs w:val="0"/>
                <w:sz w:val="18"/>
                <w:szCs w:val="18"/>
              </w:rPr>
            </w:pPr>
            <w:r w:rsidRPr="00AB059C">
              <w:rPr>
                <w:sz w:val="18"/>
                <w:szCs w:val="18"/>
              </w:rPr>
              <w:t>Gallery 16d</w:t>
            </w:r>
          </w:p>
        </w:tc>
        <w:tc>
          <w:tcPr>
            <w:tcW w:w="866" w:type="pct"/>
            <w:shd w:val="clear" w:color="auto" w:fill="D9D9D9" w:themeFill="background1" w:themeFillShade="D9"/>
          </w:tcPr>
          <w:p w14:paraId="3EC7B2DB" w14:textId="6BF4354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3,025</w:t>
            </w:r>
          </w:p>
        </w:tc>
        <w:tc>
          <w:tcPr>
            <w:tcW w:w="613" w:type="pct"/>
            <w:shd w:val="clear" w:color="auto" w:fill="D9D9D9" w:themeFill="background1" w:themeFillShade="D9"/>
          </w:tcPr>
          <w:p w14:paraId="0E255015" w14:textId="60AF69A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10.0%</w:t>
            </w:r>
          </w:p>
        </w:tc>
        <w:tc>
          <w:tcPr>
            <w:tcW w:w="0" w:type="pct"/>
            <w:shd w:val="clear" w:color="auto" w:fill="D9D9D9" w:themeFill="background1" w:themeFillShade="D9"/>
          </w:tcPr>
          <w:p w14:paraId="487DE4E9" w14:textId="2BE42F4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20C389BA"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8875833"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E590F91"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3D9A5E14" w14:textId="46ACF036" w:rsidR="0004097E" w:rsidRPr="00AB059C" w:rsidRDefault="0004097E" w:rsidP="0004097E">
            <w:pPr>
              <w:spacing w:before="60" w:after="60"/>
              <w:rPr>
                <w:b w:val="0"/>
                <w:bCs w:val="0"/>
                <w:sz w:val="18"/>
                <w:szCs w:val="18"/>
              </w:rPr>
            </w:pPr>
            <w:r w:rsidRPr="00AB059C">
              <w:rPr>
                <w:sz w:val="18"/>
                <w:szCs w:val="18"/>
              </w:rPr>
              <w:t>Same-Day-Search</w:t>
            </w:r>
          </w:p>
        </w:tc>
        <w:tc>
          <w:tcPr>
            <w:tcW w:w="866" w:type="pct"/>
            <w:shd w:val="clear" w:color="auto" w:fill="D9D9D9" w:themeFill="background1" w:themeFillShade="D9"/>
          </w:tcPr>
          <w:p w14:paraId="6617F43D" w14:textId="19F490F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5,513</w:t>
            </w:r>
          </w:p>
        </w:tc>
        <w:tc>
          <w:tcPr>
            <w:tcW w:w="613" w:type="pct"/>
            <w:shd w:val="clear" w:color="auto" w:fill="D9D9D9" w:themeFill="background1" w:themeFillShade="D9"/>
          </w:tcPr>
          <w:p w14:paraId="4001B33C" w14:textId="4475F96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5.0%</w:t>
            </w:r>
          </w:p>
        </w:tc>
        <w:tc>
          <w:tcPr>
            <w:tcW w:w="0" w:type="pct"/>
            <w:shd w:val="clear" w:color="auto" w:fill="D9D9D9" w:themeFill="background1" w:themeFillShade="D9"/>
          </w:tcPr>
          <w:p w14:paraId="1C45CDEE" w14:textId="6BF67AE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3CF9E1BA"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5955743C"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19AF3E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84" w:type="pct"/>
            <w:shd w:val="clear" w:color="auto" w:fill="D9D9D9" w:themeFill="background1" w:themeFillShade="D9"/>
          </w:tcPr>
          <w:p w14:paraId="79B70B7C" w14:textId="73880FD8" w:rsidR="0004097E" w:rsidRPr="00AB059C" w:rsidRDefault="0004097E" w:rsidP="0004097E">
            <w:pPr>
              <w:spacing w:before="60" w:after="60"/>
              <w:rPr>
                <w:b w:val="0"/>
                <w:bCs w:val="0"/>
                <w:sz w:val="18"/>
                <w:szCs w:val="18"/>
              </w:rPr>
            </w:pPr>
            <w:r w:rsidRPr="00AB059C">
              <w:rPr>
                <w:sz w:val="18"/>
                <w:szCs w:val="18"/>
              </w:rPr>
              <w:t>Gallery 17a</w:t>
            </w:r>
          </w:p>
        </w:tc>
        <w:tc>
          <w:tcPr>
            <w:tcW w:w="866" w:type="pct"/>
            <w:shd w:val="clear" w:color="auto" w:fill="D9D9D9" w:themeFill="background1" w:themeFillShade="D9"/>
          </w:tcPr>
          <w:p w14:paraId="7E407DC4" w14:textId="4A42110E"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208,080</w:t>
            </w:r>
          </w:p>
        </w:tc>
        <w:tc>
          <w:tcPr>
            <w:tcW w:w="613" w:type="pct"/>
            <w:shd w:val="clear" w:color="auto" w:fill="D9D9D9" w:themeFill="background1" w:themeFillShade="D9"/>
          </w:tcPr>
          <w:p w14:paraId="0B25D3CC" w14:textId="7CED98F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w:t>
            </w:r>
          </w:p>
        </w:tc>
        <w:tc>
          <w:tcPr>
            <w:tcW w:w="0" w:type="pct"/>
            <w:shd w:val="clear" w:color="auto" w:fill="D9D9D9" w:themeFill="background1" w:themeFillShade="D9"/>
          </w:tcPr>
          <w:p w14:paraId="453AFBDF" w14:textId="69D5CE0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02DD6DC9"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3C96E59"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B8293A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292F8C9F" w14:textId="4DD24216" w:rsidR="0004097E" w:rsidRPr="00AB059C" w:rsidRDefault="0004097E" w:rsidP="0004097E">
            <w:pPr>
              <w:spacing w:before="60" w:after="60"/>
              <w:rPr>
                <w:b w:val="0"/>
                <w:bCs w:val="0"/>
                <w:sz w:val="18"/>
                <w:szCs w:val="18"/>
              </w:rPr>
            </w:pPr>
            <w:r w:rsidRPr="00AB059C">
              <w:rPr>
                <w:sz w:val="18"/>
                <w:szCs w:val="18"/>
              </w:rPr>
              <w:t>Gallery 17b</w:t>
            </w:r>
          </w:p>
        </w:tc>
        <w:tc>
          <w:tcPr>
            <w:tcW w:w="866" w:type="pct"/>
            <w:shd w:val="clear" w:color="auto" w:fill="D9D9D9" w:themeFill="background1" w:themeFillShade="D9"/>
          </w:tcPr>
          <w:p w14:paraId="203283E9" w14:textId="6927CD9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159,135</w:t>
            </w:r>
          </w:p>
        </w:tc>
        <w:tc>
          <w:tcPr>
            <w:tcW w:w="613" w:type="pct"/>
            <w:shd w:val="clear" w:color="auto" w:fill="D9D9D9" w:themeFill="background1" w:themeFillShade="D9"/>
          </w:tcPr>
          <w:p w14:paraId="4CFB3472" w14:textId="42113C0E"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w:t>
            </w:r>
          </w:p>
        </w:tc>
        <w:tc>
          <w:tcPr>
            <w:tcW w:w="0" w:type="pct"/>
            <w:shd w:val="clear" w:color="auto" w:fill="D9D9D9" w:themeFill="background1" w:themeFillShade="D9"/>
          </w:tcPr>
          <w:p w14:paraId="5C17D919" w14:textId="4A4DC1C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19F06C33"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3773AB62"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3AA78AC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416DD00B" w14:textId="163E21C8" w:rsidR="0004097E" w:rsidRPr="00AB059C" w:rsidRDefault="0004097E" w:rsidP="0004097E">
            <w:pPr>
              <w:spacing w:before="60" w:after="60"/>
              <w:rPr>
                <w:b w:val="0"/>
                <w:bCs w:val="0"/>
                <w:sz w:val="18"/>
                <w:szCs w:val="18"/>
              </w:rPr>
            </w:pPr>
            <w:r w:rsidRPr="00AB059C">
              <w:rPr>
                <w:sz w:val="18"/>
                <w:szCs w:val="18"/>
              </w:rPr>
              <w:t>Gallery 17c</w:t>
            </w:r>
          </w:p>
        </w:tc>
        <w:tc>
          <w:tcPr>
            <w:tcW w:w="866" w:type="pct"/>
            <w:shd w:val="clear" w:color="auto" w:fill="D9D9D9" w:themeFill="background1" w:themeFillShade="D9"/>
          </w:tcPr>
          <w:p w14:paraId="2CD301DD" w14:textId="2260929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120,000</w:t>
            </w:r>
          </w:p>
        </w:tc>
        <w:tc>
          <w:tcPr>
            <w:tcW w:w="613" w:type="pct"/>
            <w:shd w:val="clear" w:color="auto" w:fill="D9D9D9" w:themeFill="background1" w:themeFillShade="D9"/>
          </w:tcPr>
          <w:p w14:paraId="35FB3E92" w14:textId="2A39AB25"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029C453A" w14:textId="240FC3F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401881E9"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73C9833"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4E998247"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20819D88" w14:textId="68A2BCB0" w:rsidR="0004097E" w:rsidRPr="00AB059C" w:rsidRDefault="0004097E" w:rsidP="0004097E">
            <w:pPr>
              <w:spacing w:before="60" w:after="60"/>
              <w:rPr>
                <w:b w:val="0"/>
                <w:bCs w:val="0"/>
                <w:sz w:val="18"/>
                <w:szCs w:val="18"/>
              </w:rPr>
            </w:pPr>
            <w:r w:rsidRPr="00AB059C">
              <w:rPr>
                <w:sz w:val="18"/>
                <w:szCs w:val="18"/>
              </w:rPr>
              <w:t>Gallery 17d</w:t>
            </w:r>
          </w:p>
        </w:tc>
        <w:tc>
          <w:tcPr>
            <w:tcW w:w="866" w:type="pct"/>
            <w:shd w:val="clear" w:color="auto" w:fill="D9D9D9" w:themeFill="background1" w:themeFillShade="D9"/>
          </w:tcPr>
          <w:p w14:paraId="278532CA" w14:textId="69A27B7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60,000</w:t>
            </w:r>
          </w:p>
        </w:tc>
        <w:tc>
          <w:tcPr>
            <w:tcW w:w="613" w:type="pct"/>
            <w:shd w:val="clear" w:color="auto" w:fill="D9D9D9" w:themeFill="background1" w:themeFillShade="D9"/>
          </w:tcPr>
          <w:p w14:paraId="3BFA34B1" w14:textId="01677DE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08C444D1" w14:textId="0BDD97F3"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Bureau collection</w:t>
            </w:r>
          </w:p>
        </w:tc>
        <w:tc>
          <w:tcPr>
            <w:tcW w:w="0" w:type="pct"/>
            <w:shd w:val="clear" w:color="auto" w:fill="D9D9D9" w:themeFill="background1" w:themeFillShade="D9"/>
          </w:tcPr>
          <w:p w14:paraId="6C90C995" w14:textId="77777777"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9925A29"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723A11D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1A46434D" w14:textId="462D8D45" w:rsidR="0004097E" w:rsidRPr="00AB059C" w:rsidRDefault="0004097E" w:rsidP="0004097E">
            <w:pPr>
              <w:spacing w:before="60" w:after="60"/>
              <w:rPr>
                <w:b w:val="0"/>
                <w:bCs w:val="0"/>
                <w:sz w:val="18"/>
                <w:szCs w:val="18"/>
              </w:rPr>
            </w:pPr>
            <w:r w:rsidRPr="00AB059C">
              <w:rPr>
                <w:sz w:val="18"/>
                <w:szCs w:val="18"/>
              </w:rPr>
              <w:t>Gallery 18a</w:t>
            </w:r>
          </w:p>
        </w:tc>
        <w:tc>
          <w:tcPr>
            <w:tcW w:w="866" w:type="pct"/>
          </w:tcPr>
          <w:p w14:paraId="14908F5B" w14:textId="40AD0E1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26,522,500</w:t>
            </w:r>
          </w:p>
        </w:tc>
        <w:tc>
          <w:tcPr>
            <w:tcW w:w="613" w:type="pct"/>
          </w:tcPr>
          <w:p w14:paraId="08D85A3F" w14:textId="7A563AD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w:t>
            </w:r>
          </w:p>
        </w:tc>
        <w:tc>
          <w:tcPr>
            <w:tcW w:w="0" w:type="pct"/>
          </w:tcPr>
          <w:p w14:paraId="6F0AE199" w14:textId="4F1B081D"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0F7DAC10" w14:textId="3EC4CAB8"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633E907E" w14:textId="1A74D4D2"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29,705,200</w:t>
            </w:r>
          </w:p>
        </w:tc>
      </w:tr>
      <w:tr w:rsidR="0004097E" w:rsidRPr="00A312EC" w14:paraId="3443E7E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38CAECF9" w14:textId="5C916808" w:rsidR="0004097E" w:rsidRPr="00AB059C" w:rsidRDefault="0004097E" w:rsidP="0004097E">
            <w:pPr>
              <w:spacing w:before="60" w:after="60"/>
              <w:rPr>
                <w:b w:val="0"/>
                <w:bCs w:val="0"/>
                <w:sz w:val="18"/>
                <w:szCs w:val="18"/>
              </w:rPr>
            </w:pPr>
            <w:r w:rsidRPr="00AB059C">
              <w:rPr>
                <w:sz w:val="18"/>
                <w:szCs w:val="18"/>
              </w:rPr>
              <w:t>Gallery 18b</w:t>
            </w:r>
          </w:p>
        </w:tc>
        <w:tc>
          <w:tcPr>
            <w:tcW w:w="866" w:type="pct"/>
            <w:shd w:val="clear" w:color="auto" w:fill="D9D9D9" w:themeFill="background1" w:themeFillShade="D9"/>
          </w:tcPr>
          <w:p w14:paraId="5BF1E924" w14:textId="64E35B0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17,472,400</w:t>
            </w:r>
          </w:p>
        </w:tc>
        <w:tc>
          <w:tcPr>
            <w:tcW w:w="613" w:type="pct"/>
            <w:shd w:val="clear" w:color="auto" w:fill="D9D9D9" w:themeFill="background1" w:themeFillShade="D9"/>
          </w:tcPr>
          <w:p w14:paraId="6A89FE5D" w14:textId="591B68B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4.5%</w:t>
            </w:r>
          </w:p>
        </w:tc>
        <w:tc>
          <w:tcPr>
            <w:tcW w:w="0" w:type="pct"/>
            <w:shd w:val="clear" w:color="auto" w:fill="D9D9D9" w:themeFill="background1" w:themeFillShade="D9"/>
          </w:tcPr>
          <w:p w14:paraId="4AF03264" w14:textId="5B131B46"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18a</w:t>
            </w:r>
          </w:p>
        </w:tc>
        <w:tc>
          <w:tcPr>
            <w:tcW w:w="0" w:type="pct"/>
            <w:shd w:val="clear" w:color="auto" w:fill="D9D9D9" w:themeFill="background1" w:themeFillShade="D9"/>
          </w:tcPr>
          <w:p w14:paraId="7BCA02C9"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FD9DEC5"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7DA833A3"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2C23AB69" w14:textId="5150DE2F" w:rsidR="0004097E" w:rsidRPr="00AB059C" w:rsidRDefault="0004097E" w:rsidP="0004097E">
            <w:pPr>
              <w:spacing w:before="60" w:after="60"/>
              <w:rPr>
                <w:b w:val="0"/>
                <w:bCs w:val="0"/>
                <w:sz w:val="18"/>
                <w:szCs w:val="18"/>
              </w:rPr>
            </w:pPr>
            <w:r w:rsidRPr="00AB059C">
              <w:rPr>
                <w:sz w:val="18"/>
                <w:szCs w:val="18"/>
              </w:rPr>
              <w:t>Gallery 19</w:t>
            </w:r>
          </w:p>
        </w:tc>
        <w:tc>
          <w:tcPr>
            <w:tcW w:w="866" w:type="pct"/>
          </w:tcPr>
          <w:p w14:paraId="6F739A9B" w14:textId="2540166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32,448,000</w:t>
            </w:r>
          </w:p>
        </w:tc>
        <w:tc>
          <w:tcPr>
            <w:tcW w:w="613" w:type="pct"/>
          </w:tcPr>
          <w:p w14:paraId="40FF26BE" w14:textId="0B8C7B5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w:t>
            </w:r>
          </w:p>
        </w:tc>
        <w:tc>
          <w:tcPr>
            <w:tcW w:w="0" w:type="pct"/>
          </w:tcPr>
          <w:p w14:paraId="177E195F" w14:textId="070A2500"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3 Fingerprint</w:t>
            </w:r>
          </w:p>
        </w:tc>
        <w:tc>
          <w:tcPr>
            <w:tcW w:w="0" w:type="pct"/>
          </w:tcPr>
          <w:p w14:paraId="5BA01CE3" w14:textId="1EA1DA26"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28812654" w14:textId="3CC78D81"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40,235,520</w:t>
            </w:r>
          </w:p>
        </w:tc>
      </w:tr>
      <w:tr w:rsidR="0004097E" w:rsidRPr="00A312EC" w14:paraId="7E927DD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23AE93AC" w14:textId="2668A4C4" w:rsidR="0004097E" w:rsidRPr="00AB059C" w:rsidRDefault="0004097E" w:rsidP="0004097E">
            <w:pPr>
              <w:spacing w:before="60" w:after="60"/>
              <w:rPr>
                <w:b w:val="0"/>
                <w:bCs w:val="0"/>
                <w:sz w:val="18"/>
                <w:szCs w:val="18"/>
              </w:rPr>
            </w:pPr>
            <w:r w:rsidRPr="00AB059C">
              <w:rPr>
                <w:sz w:val="18"/>
                <w:szCs w:val="18"/>
              </w:rPr>
              <w:t>Gallery 20a</w:t>
            </w:r>
          </w:p>
        </w:tc>
        <w:tc>
          <w:tcPr>
            <w:tcW w:w="866" w:type="pct"/>
          </w:tcPr>
          <w:p w14:paraId="7B6403A6" w14:textId="4AAA298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1,058,000</w:t>
            </w:r>
          </w:p>
        </w:tc>
        <w:tc>
          <w:tcPr>
            <w:tcW w:w="613" w:type="pct"/>
          </w:tcPr>
          <w:p w14:paraId="46ECFEAA" w14:textId="27636F3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15.0%</w:t>
            </w:r>
          </w:p>
        </w:tc>
        <w:tc>
          <w:tcPr>
            <w:tcW w:w="0" w:type="pct"/>
          </w:tcPr>
          <w:p w14:paraId="0CF28BAA" w14:textId="2B3A18F0"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4FE4AC4F" w14:textId="423AAD76"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12B32B58" w14:textId="78067D81"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1,692,800</w:t>
            </w:r>
          </w:p>
        </w:tc>
      </w:tr>
      <w:tr w:rsidR="0004097E" w:rsidRPr="00A312EC" w14:paraId="52E5DD1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54F3C8F9" w14:textId="1785B811" w:rsidR="0004097E" w:rsidRPr="00AB059C" w:rsidRDefault="0004097E" w:rsidP="0004097E">
            <w:pPr>
              <w:spacing w:before="60" w:after="60"/>
              <w:rPr>
                <w:b w:val="0"/>
                <w:bCs w:val="0"/>
                <w:sz w:val="18"/>
                <w:szCs w:val="18"/>
              </w:rPr>
            </w:pPr>
            <w:r w:rsidRPr="00AB059C">
              <w:rPr>
                <w:sz w:val="18"/>
                <w:szCs w:val="18"/>
              </w:rPr>
              <w:t>Gallery 20b</w:t>
            </w:r>
          </w:p>
        </w:tc>
        <w:tc>
          <w:tcPr>
            <w:tcW w:w="866" w:type="pct"/>
            <w:shd w:val="clear" w:color="auto" w:fill="D9D9D9" w:themeFill="background1" w:themeFillShade="D9"/>
          </w:tcPr>
          <w:p w14:paraId="2771E721" w14:textId="1641E2D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42,250</w:t>
            </w:r>
          </w:p>
        </w:tc>
        <w:tc>
          <w:tcPr>
            <w:tcW w:w="613" w:type="pct"/>
            <w:shd w:val="clear" w:color="auto" w:fill="D9D9D9" w:themeFill="background1" w:themeFillShade="D9"/>
          </w:tcPr>
          <w:p w14:paraId="57BC9B54" w14:textId="2CADC7C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30.0%</w:t>
            </w:r>
          </w:p>
        </w:tc>
        <w:tc>
          <w:tcPr>
            <w:tcW w:w="0" w:type="pct"/>
            <w:shd w:val="clear" w:color="auto" w:fill="D9D9D9" w:themeFill="background1" w:themeFillShade="D9"/>
          </w:tcPr>
          <w:p w14:paraId="799FC426" w14:textId="6EDB81E8"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20a</w:t>
            </w:r>
          </w:p>
        </w:tc>
        <w:tc>
          <w:tcPr>
            <w:tcW w:w="0" w:type="pct"/>
            <w:shd w:val="clear" w:color="auto" w:fill="D9D9D9" w:themeFill="background1" w:themeFillShade="D9"/>
          </w:tcPr>
          <w:p w14:paraId="0134CF75"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62077379"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1B8447F8"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575FDBDA" w14:textId="7FF314E0" w:rsidR="0004097E" w:rsidRPr="00AB059C" w:rsidRDefault="0004097E" w:rsidP="0004097E">
            <w:pPr>
              <w:spacing w:before="60" w:after="60"/>
              <w:rPr>
                <w:b w:val="0"/>
                <w:bCs w:val="0"/>
                <w:sz w:val="18"/>
                <w:szCs w:val="18"/>
              </w:rPr>
            </w:pPr>
            <w:r w:rsidRPr="00AB059C">
              <w:rPr>
                <w:sz w:val="18"/>
                <w:szCs w:val="18"/>
              </w:rPr>
              <w:t>Gallery 21a</w:t>
            </w:r>
          </w:p>
        </w:tc>
        <w:tc>
          <w:tcPr>
            <w:tcW w:w="866" w:type="pct"/>
          </w:tcPr>
          <w:p w14:paraId="138216E2" w14:textId="0FB7DBC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1,236,270</w:t>
            </w:r>
          </w:p>
        </w:tc>
        <w:tc>
          <w:tcPr>
            <w:tcW w:w="613" w:type="pct"/>
          </w:tcPr>
          <w:p w14:paraId="00B4AA08" w14:textId="21D5E560"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w:t>
            </w:r>
          </w:p>
        </w:tc>
        <w:tc>
          <w:tcPr>
            <w:tcW w:w="0" w:type="pct"/>
          </w:tcPr>
          <w:p w14:paraId="2DEBA4C9" w14:textId="76138F7F"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441D8F7B" w14:textId="601D508C"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3D164C92" w14:textId="0B60544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1,310,446</w:t>
            </w:r>
          </w:p>
        </w:tc>
      </w:tr>
      <w:tr w:rsidR="0004097E" w:rsidRPr="00A312EC" w14:paraId="371A3B30"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3190F250" w14:textId="2B74D820" w:rsidR="0004097E" w:rsidRPr="00AB059C" w:rsidRDefault="0004097E" w:rsidP="0004097E">
            <w:pPr>
              <w:spacing w:before="60" w:after="60"/>
              <w:rPr>
                <w:b w:val="0"/>
                <w:bCs w:val="0"/>
                <w:sz w:val="18"/>
                <w:szCs w:val="18"/>
              </w:rPr>
            </w:pPr>
            <w:r w:rsidRPr="00AB059C">
              <w:rPr>
                <w:sz w:val="18"/>
                <w:szCs w:val="18"/>
              </w:rPr>
              <w:t>Gallery 21b</w:t>
            </w:r>
          </w:p>
        </w:tc>
        <w:tc>
          <w:tcPr>
            <w:tcW w:w="866" w:type="pct"/>
            <w:shd w:val="clear" w:color="auto" w:fill="D9D9D9" w:themeFill="background1" w:themeFillShade="D9"/>
          </w:tcPr>
          <w:p w14:paraId="20ACAD6C" w14:textId="3E204C6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25,503</w:t>
            </w:r>
          </w:p>
        </w:tc>
        <w:tc>
          <w:tcPr>
            <w:tcW w:w="613" w:type="pct"/>
            <w:shd w:val="clear" w:color="auto" w:fill="D9D9D9" w:themeFill="background1" w:themeFillShade="D9"/>
          </w:tcPr>
          <w:p w14:paraId="1B85D138" w14:textId="25CD63A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w:t>
            </w:r>
          </w:p>
        </w:tc>
        <w:tc>
          <w:tcPr>
            <w:tcW w:w="0" w:type="pct"/>
            <w:shd w:val="clear" w:color="auto" w:fill="D9D9D9" w:themeFill="background1" w:themeFillShade="D9"/>
          </w:tcPr>
          <w:p w14:paraId="77B801AB" w14:textId="677502D4"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21a</w:t>
            </w:r>
          </w:p>
        </w:tc>
        <w:tc>
          <w:tcPr>
            <w:tcW w:w="0" w:type="pct"/>
            <w:shd w:val="clear" w:color="auto" w:fill="D9D9D9" w:themeFill="background1" w:themeFillShade="D9"/>
          </w:tcPr>
          <w:p w14:paraId="69250364"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4C000059"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2FF400B6"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045D66A6" w14:textId="3C941C1E" w:rsidR="0004097E" w:rsidRPr="00AB059C" w:rsidRDefault="0004097E" w:rsidP="0004097E">
            <w:pPr>
              <w:spacing w:before="60" w:after="60"/>
              <w:rPr>
                <w:b w:val="0"/>
                <w:bCs w:val="0"/>
                <w:sz w:val="18"/>
                <w:szCs w:val="18"/>
              </w:rPr>
            </w:pPr>
            <w:r w:rsidRPr="00AB059C">
              <w:rPr>
                <w:sz w:val="18"/>
                <w:szCs w:val="18"/>
              </w:rPr>
              <w:t>Gallery 22a</w:t>
            </w:r>
          </w:p>
        </w:tc>
        <w:tc>
          <w:tcPr>
            <w:tcW w:w="866" w:type="pct"/>
          </w:tcPr>
          <w:p w14:paraId="0E37A95A" w14:textId="5CD27E65"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600,000</w:t>
            </w:r>
          </w:p>
        </w:tc>
        <w:tc>
          <w:tcPr>
            <w:tcW w:w="613" w:type="pct"/>
          </w:tcPr>
          <w:p w14:paraId="08689A45" w14:textId="5375A87B"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2FF301DD" w14:textId="0EFA7D6C"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1</w:t>
            </w:r>
          </w:p>
        </w:tc>
        <w:tc>
          <w:tcPr>
            <w:tcW w:w="0" w:type="pct"/>
          </w:tcPr>
          <w:p w14:paraId="189B48FD" w14:textId="5FA7EC0A"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w:t>
            </w:r>
          </w:p>
        </w:tc>
        <w:tc>
          <w:tcPr>
            <w:tcW w:w="909" w:type="pct"/>
          </w:tcPr>
          <w:p w14:paraId="184BD340" w14:textId="2002702F"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600,000</w:t>
            </w:r>
          </w:p>
        </w:tc>
      </w:tr>
      <w:tr w:rsidR="0004097E" w:rsidRPr="00A312EC" w14:paraId="5BCA805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3ECC2461" w14:textId="1907723C" w:rsidR="0004097E" w:rsidRPr="00AB059C" w:rsidRDefault="0004097E" w:rsidP="0004097E">
            <w:pPr>
              <w:spacing w:before="60" w:after="60"/>
              <w:rPr>
                <w:b w:val="0"/>
                <w:bCs w:val="0"/>
                <w:sz w:val="18"/>
                <w:szCs w:val="18"/>
              </w:rPr>
            </w:pPr>
            <w:r w:rsidRPr="00AB059C">
              <w:rPr>
                <w:sz w:val="18"/>
                <w:szCs w:val="18"/>
              </w:rPr>
              <w:t>Gallery 22b</w:t>
            </w:r>
          </w:p>
        </w:tc>
        <w:tc>
          <w:tcPr>
            <w:tcW w:w="866" w:type="pct"/>
            <w:shd w:val="clear" w:color="auto" w:fill="D9D9D9" w:themeFill="background1" w:themeFillShade="D9"/>
          </w:tcPr>
          <w:p w14:paraId="389C640C" w14:textId="68F58AEF"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510,050</w:t>
            </w:r>
          </w:p>
        </w:tc>
        <w:tc>
          <w:tcPr>
            <w:tcW w:w="613" w:type="pct"/>
            <w:shd w:val="clear" w:color="auto" w:fill="D9D9D9" w:themeFill="background1" w:themeFillShade="D9"/>
          </w:tcPr>
          <w:p w14:paraId="62B6ECC9" w14:textId="63CD5F35"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w:t>
            </w:r>
          </w:p>
        </w:tc>
        <w:tc>
          <w:tcPr>
            <w:tcW w:w="0" w:type="pct"/>
            <w:shd w:val="clear" w:color="auto" w:fill="D9D9D9" w:themeFill="background1" w:themeFillShade="D9"/>
          </w:tcPr>
          <w:p w14:paraId="1EA6BF5A" w14:textId="3AAA5C1F"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 in 22a</w:t>
            </w:r>
          </w:p>
        </w:tc>
        <w:tc>
          <w:tcPr>
            <w:tcW w:w="0" w:type="pct"/>
            <w:shd w:val="clear" w:color="auto" w:fill="D9D9D9" w:themeFill="background1" w:themeFillShade="D9"/>
          </w:tcPr>
          <w:p w14:paraId="7E079B7C"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04E4E24E"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0F6921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3E70746F" w14:textId="4DB61846" w:rsidR="0004097E" w:rsidRPr="00AB059C" w:rsidRDefault="0004097E" w:rsidP="0004097E">
            <w:pPr>
              <w:spacing w:before="60" w:after="60"/>
              <w:rPr>
                <w:b w:val="0"/>
                <w:bCs w:val="0"/>
                <w:sz w:val="18"/>
                <w:szCs w:val="18"/>
              </w:rPr>
            </w:pPr>
            <w:r w:rsidRPr="00AB059C">
              <w:rPr>
                <w:sz w:val="18"/>
                <w:szCs w:val="18"/>
              </w:rPr>
              <w:t>Closed Set Search</w:t>
            </w:r>
          </w:p>
        </w:tc>
        <w:tc>
          <w:tcPr>
            <w:tcW w:w="866" w:type="pct"/>
            <w:shd w:val="clear" w:color="auto" w:fill="D9D9D9" w:themeFill="background1" w:themeFillShade="D9"/>
          </w:tcPr>
          <w:p w14:paraId="7B2F8B7B" w14:textId="5E58FDC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300</w:t>
            </w:r>
          </w:p>
        </w:tc>
        <w:tc>
          <w:tcPr>
            <w:tcW w:w="613" w:type="pct"/>
            <w:shd w:val="clear" w:color="auto" w:fill="D9D9D9" w:themeFill="background1" w:themeFillShade="D9"/>
          </w:tcPr>
          <w:p w14:paraId="6A06E09F" w14:textId="58CA5D01"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shd w:val="clear" w:color="auto" w:fill="D9D9D9" w:themeFill="background1" w:themeFillShade="D9"/>
          </w:tcPr>
          <w:p w14:paraId="24E4262E" w14:textId="349CDA78"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No records to migrate</w:t>
            </w:r>
          </w:p>
        </w:tc>
        <w:tc>
          <w:tcPr>
            <w:tcW w:w="0" w:type="pct"/>
            <w:shd w:val="clear" w:color="auto" w:fill="D9D9D9" w:themeFill="background1" w:themeFillShade="D9"/>
          </w:tcPr>
          <w:p w14:paraId="5F997432"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1D0B98EE"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6791C5C1"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shd w:val="clear" w:color="auto" w:fill="D9D9D9" w:themeFill="background1" w:themeFillShade="D9"/>
          </w:tcPr>
          <w:p w14:paraId="6E505074" w14:textId="5DCE2346" w:rsidR="0004097E" w:rsidRPr="00AB059C" w:rsidRDefault="0004097E" w:rsidP="0004097E">
            <w:pPr>
              <w:spacing w:before="60" w:after="60"/>
              <w:rPr>
                <w:b w:val="0"/>
                <w:bCs w:val="0"/>
                <w:sz w:val="18"/>
                <w:szCs w:val="18"/>
              </w:rPr>
            </w:pPr>
            <w:r w:rsidRPr="00AB059C">
              <w:rPr>
                <w:sz w:val="18"/>
                <w:szCs w:val="18"/>
              </w:rPr>
              <w:t>Gallery 23</w:t>
            </w:r>
          </w:p>
        </w:tc>
        <w:tc>
          <w:tcPr>
            <w:tcW w:w="866" w:type="pct"/>
            <w:shd w:val="clear" w:color="auto" w:fill="D9D9D9" w:themeFill="background1" w:themeFillShade="D9"/>
          </w:tcPr>
          <w:p w14:paraId="1A2B5DE4" w14:textId="668BEC36"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5,101</w:t>
            </w:r>
          </w:p>
        </w:tc>
        <w:tc>
          <w:tcPr>
            <w:tcW w:w="613" w:type="pct"/>
            <w:shd w:val="clear" w:color="auto" w:fill="D9D9D9" w:themeFill="background1" w:themeFillShade="D9"/>
          </w:tcPr>
          <w:p w14:paraId="0CBDAF1A" w14:textId="665EC6A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1.0%</w:t>
            </w:r>
          </w:p>
        </w:tc>
        <w:tc>
          <w:tcPr>
            <w:tcW w:w="0" w:type="pct"/>
            <w:shd w:val="clear" w:color="auto" w:fill="D9D9D9" w:themeFill="background1" w:themeFillShade="D9"/>
          </w:tcPr>
          <w:p w14:paraId="63F31F8E" w14:textId="0075F2D5"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Migrated in phase 1b</w:t>
            </w:r>
          </w:p>
        </w:tc>
        <w:tc>
          <w:tcPr>
            <w:tcW w:w="0" w:type="pct"/>
            <w:shd w:val="clear" w:color="auto" w:fill="D9D9D9" w:themeFill="background1" w:themeFillShade="D9"/>
          </w:tcPr>
          <w:p w14:paraId="010E83C0" w14:textId="77777777"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09" w:type="pct"/>
            <w:shd w:val="clear" w:color="auto" w:fill="D9D9D9" w:themeFill="background1" w:themeFillShade="D9"/>
          </w:tcPr>
          <w:p w14:paraId="24E10537" w14:textId="77777777"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4097E" w:rsidRPr="00A312EC" w14:paraId="5AD9EAB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5E5C59FC" w14:textId="482C1935" w:rsidR="0004097E" w:rsidRPr="00AB059C" w:rsidRDefault="0004097E" w:rsidP="0004097E">
            <w:pPr>
              <w:spacing w:before="60" w:after="60"/>
              <w:rPr>
                <w:b w:val="0"/>
                <w:bCs w:val="0"/>
                <w:sz w:val="18"/>
                <w:szCs w:val="18"/>
              </w:rPr>
            </w:pPr>
            <w:r w:rsidRPr="00AB059C">
              <w:rPr>
                <w:sz w:val="18"/>
                <w:szCs w:val="18"/>
              </w:rPr>
              <w:t>Gallery 30</w:t>
            </w:r>
          </w:p>
        </w:tc>
        <w:tc>
          <w:tcPr>
            <w:tcW w:w="866" w:type="pct"/>
          </w:tcPr>
          <w:p w14:paraId="17F50B0A" w14:textId="73056E4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33,000,000</w:t>
            </w:r>
          </w:p>
        </w:tc>
        <w:tc>
          <w:tcPr>
            <w:tcW w:w="613" w:type="pct"/>
          </w:tcPr>
          <w:p w14:paraId="2EB54717" w14:textId="5CF7E5F5"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w:t>
            </w:r>
          </w:p>
        </w:tc>
        <w:tc>
          <w:tcPr>
            <w:tcW w:w="0" w:type="pct"/>
          </w:tcPr>
          <w:p w14:paraId="7B7509A1" w14:textId="47F1828F"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3 Face</w:t>
            </w:r>
          </w:p>
        </w:tc>
        <w:tc>
          <w:tcPr>
            <w:tcW w:w="0" w:type="pct"/>
          </w:tcPr>
          <w:p w14:paraId="53FF623E" w14:textId="48172C06"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6</w:t>
            </w:r>
          </w:p>
        </w:tc>
        <w:tc>
          <w:tcPr>
            <w:tcW w:w="909" w:type="pct"/>
          </w:tcPr>
          <w:p w14:paraId="0768CF00" w14:textId="5FC835A0"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40,920,000</w:t>
            </w:r>
          </w:p>
        </w:tc>
      </w:tr>
      <w:tr w:rsidR="0004097E" w:rsidRPr="00A312EC" w14:paraId="4CBF3E73"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2B7312D1" w14:textId="5ECFEBDB" w:rsidR="0004097E" w:rsidRPr="00AB059C" w:rsidRDefault="0004097E" w:rsidP="0004097E">
            <w:pPr>
              <w:spacing w:before="60" w:after="60"/>
              <w:rPr>
                <w:b w:val="0"/>
                <w:bCs w:val="0"/>
                <w:sz w:val="18"/>
                <w:szCs w:val="18"/>
              </w:rPr>
            </w:pPr>
            <w:r w:rsidRPr="00AB059C">
              <w:rPr>
                <w:sz w:val="18"/>
                <w:szCs w:val="18"/>
              </w:rPr>
              <w:t>Gallery 31</w:t>
            </w:r>
          </w:p>
        </w:tc>
        <w:tc>
          <w:tcPr>
            <w:tcW w:w="866" w:type="pct"/>
          </w:tcPr>
          <w:p w14:paraId="78A5B922" w14:textId="3B2BEEAA"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70,000,000</w:t>
            </w:r>
          </w:p>
        </w:tc>
        <w:tc>
          <w:tcPr>
            <w:tcW w:w="613" w:type="pct"/>
          </w:tcPr>
          <w:p w14:paraId="08BC4C0F" w14:textId="2D3DDA6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3ABE94EB" w14:textId="172A9619"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4</w:t>
            </w:r>
          </w:p>
        </w:tc>
        <w:tc>
          <w:tcPr>
            <w:tcW w:w="0" w:type="pct"/>
          </w:tcPr>
          <w:p w14:paraId="3C63E16D" w14:textId="3C00CDB4"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5ECBD535" w14:textId="7D1D3A90"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70,000,000</w:t>
            </w:r>
          </w:p>
        </w:tc>
      </w:tr>
      <w:tr w:rsidR="0004097E" w:rsidRPr="00A312EC" w14:paraId="5E3AB18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5FCBA6B4" w14:textId="69981616" w:rsidR="0004097E" w:rsidRPr="00AB059C" w:rsidRDefault="0004097E" w:rsidP="0004097E">
            <w:pPr>
              <w:spacing w:before="60" w:after="60"/>
              <w:rPr>
                <w:b w:val="0"/>
                <w:bCs w:val="0"/>
                <w:sz w:val="18"/>
                <w:szCs w:val="18"/>
              </w:rPr>
            </w:pPr>
            <w:r w:rsidRPr="00AB059C">
              <w:rPr>
                <w:sz w:val="18"/>
                <w:szCs w:val="18"/>
              </w:rPr>
              <w:t>Gallery 32</w:t>
            </w:r>
          </w:p>
        </w:tc>
        <w:tc>
          <w:tcPr>
            <w:tcW w:w="866" w:type="pct"/>
          </w:tcPr>
          <w:p w14:paraId="22C73AEF" w14:textId="2075CEA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200,000</w:t>
            </w:r>
          </w:p>
        </w:tc>
        <w:tc>
          <w:tcPr>
            <w:tcW w:w="613" w:type="pct"/>
          </w:tcPr>
          <w:p w14:paraId="502C99BF" w14:textId="38F122B9"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5A1313B2" w14:textId="57CCFC78"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4</w:t>
            </w:r>
          </w:p>
        </w:tc>
        <w:tc>
          <w:tcPr>
            <w:tcW w:w="0" w:type="pct"/>
          </w:tcPr>
          <w:p w14:paraId="28E76F4E" w14:textId="05E03EF9"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51A5BC6E" w14:textId="2E2ACA9A"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200,000</w:t>
            </w:r>
          </w:p>
        </w:tc>
      </w:tr>
      <w:tr w:rsidR="0004097E" w:rsidRPr="00A312EC" w14:paraId="7B09901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0CB9ABFD" w14:textId="0A94288E" w:rsidR="0004097E" w:rsidRPr="00AB059C" w:rsidRDefault="0004097E" w:rsidP="0004097E">
            <w:pPr>
              <w:spacing w:before="60" w:after="60"/>
              <w:rPr>
                <w:b w:val="0"/>
                <w:bCs w:val="0"/>
                <w:sz w:val="18"/>
                <w:szCs w:val="18"/>
              </w:rPr>
            </w:pPr>
            <w:r w:rsidRPr="00AB059C">
              <w:rPr>
                <w:sz w:val="18"/>
                <w:szCs w:val="18"/>
              </w:rPr>
              <w:lastRenderedPageBreak/>
              <w:t>Gallery 33a</w:t>
            </w:r>
          </w:p>
        </w:tc>
        <w:tc>
          <w:tcPr>
            <w:tcW w:w="866" w:type="pct"/>
          </w:tcPr>
          <w:p w14:paraId="4A07CCDF" w14:textId="44BF0573"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500,000</w:t>
            </w:r>
          </w:p>
        </w:tc>
        <w:tc>
          <w:tcPr>
            <w:tcW w:w="613" w:type="pct"/>
          </w:tcPr>
          <w:p w14:paraId="284B5730" w14:textId="15CDE39C"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 xml:space="preserve"> 500,000 increase per annum </w:t>
            </w:r>
          </w:p>
        </w:tc>
        <w:tc>
          <w:tcPr>
            <w:tcW w:w="0" w:type="pct"/>
          </w:tcPr>
          <w:p w14:paraId="6D5C8D8C" w14:textId="6DFE7B0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4</w:t>
            </w:r>
          </w:p>
        </w:tc>
        <w:tc>
          <w:tcPr>
            <w:tcW w:w="0" w:type="pct"/>
          </w:tcPr>
          <w:p w14:paraId="12AF2E25" w14:textId="06DC7C00"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658A05B3" w14:textId="56046783"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4,000,000</w:t>
            </w:r>
          </w:p>
        </w:tc>
      </w:tr>
      <w:tr w:rsidR="0004097E" w:rsidRPr="00A312EC" w14:paraId="48B4515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1A214FC7" w14:textId="70E48BE7" w:rsidR="0004097E" w:rsidRPr="00AB059C" w:rsidRDefault="0004097E" w:rsidP="0004097E">
            <w:pPr>
              <w:spacing w:before="60" w:after="60"/>
              <w:rPr>
                <w:b w:val="0"/>
                <w:bCs w:val="0"/>
                <w:sz w:val="18"/>
                <w:szCs w:val="18"/>
              </w:rPr>
            </w:pPr>
            <w:r w:rsidRPr="00AB059C">
              <w:rPr>
                <w:sz w:val="18"/>
                <w:szCs w:val="18"/>
              </w:rPr>
              <w:t>Gallery 33b</w:t>
            </w:r>
          </w:p>
        </w:tc>
        <w:tc>
          <w:tcPr>
            <w:tcW w:w="866" w:type="pct"/>
          </w:tcPr>
          <w:p w14:paraId="0AFE540C" w14:textId="29999907"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4,350,000</w:t>
            </w:r>
          </w:p>
        </w:tc>
        <w:tc>
          <w:tcPr>
            <w:tcW w:w="613" w:type="pct"/>
          </w:tcPr>
          <w:p w14:paraId="59EB002A" w14:textId="16A18754"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277220C1" w14:textId="56C3C4C4"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4</w:t>
            </w:r>
          </w:p>
        </w:tc>
        <w:tc>
          <w:tcPr>
            <w:tcW w:w="0" w:type="pct"/>
          </w:tcPr>
          <w:p w14:paraId="605F4941" w14:textId="538DBF8D"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428A24D8" w14:textId="6EF30A5B"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4,350,000</w:t>
            </w:r>
          </w:p>
        </w:tc>
      </w:tr>
      <w:tr w:rsidR="0004097E" w:rsidRPr="00A312EC" w14:paraId="1DB0AACA"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7C699AEF" w14:textId="0AD7FF3A" w:rsidR="0004097E" w:rsidRPr="00AB059C" w:rsidRDefault="0004097E" w:rsidP="0004097E">
            <w:pPr>
              <w:spacing w:before="60" w:after="60"/>
              <w:rPr>
                <w:b w:val="0"/>
                <w:bCs w:val="0"/>
                <w:sz w:val="18"/>
                <w:szCs w:val="18"/>
              </w:rPr>
            </w:pPr>
            <w:r w:rsidRPr="00AB059C">
              <w:rPr>
                <w:sz w:val="18"/>
                <w:szCs w:val="18"/>
              </w:rPr>
              <w:t>Gallery 34</w:t>
            </w:r>
          </w:p>
        </w:tc>
        <w:tc>
          <w:tcPr>
            <w:tcW w:w="866" w:type="pct"/>
          </w:tcPr>
          <w:p w14:paraId="7A69CF50" w14:textId="320E9BFD"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200,000</w:t>
            </w:r>
          </w:p>
        </w:tc>
        <w:tc>
          <w:tcPr>
            <w:tcW w:w="613" w:type="pct"/>
          </w:tcPr>
          <w:p w14:paraId="48432015" w14:textId="4DD16912"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52328E62" w14:textId="2F6076A2"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4</w:t>
            </w:r>
          </w:p>
        </w:tc>
        <w:tc>
          <w:tcPr>
            <w:tcW w:w="0" w:type="pct"/>
          </w:tcPr>
          <w:p w14:paraId="788D2DC0" w14:textId="7FFA5CDC"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5B210B05" w14:textId="69842014"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200,000</w:t>
            </w:r>
          </w:p>
        </w:tc>
      </w:tr>
      <w:tr w:rsidR="0004097E" w:rsidRPr="00A312EC" w14:paraId="7D0BC16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tcPr>
          <w:p w14:paraId="55226893" w14:textId="6F23AC74" w:rsidR="0004097E" w:rsidRPr="00AB059C" w:rsidRDefault="0004097E" w:rsidP="0004097E">
            <w:pPr>
              <w:spacing w:before="60" w:after="60"/>
              <w:rPr>
                <w:b w:val="0"/>
                <w:bCs w:val="0"/>
                <w:sz w:val="18"/>
                <w:szCs w:val="18"/>
              </w:rPr>
            </w:pPr>
            <w:r w:rsidRPr="00AB059C">
              <w:rPr>
                <w:sz w:val="18"/>
                <w:szCs w:val="18"/>
              </w:rPr>
              <w:t>Gallery 35</w:t>
            </w:r>
          </w:p>
        </w:tc>
        <w:tc>
          <w:tcPr>
            <w:tcW w:w="866" w:type="pct"/>
          </w:tcPr>
          <w:p w14:paraId="2412C065" w14:textId="3C684FFB"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15,000,000</w:t>
            </w:r>
          </w:p>
        </w:tc>
        <w:tc>
          <w:tcPr>
            <w:tcW w:w="613" w:type="pct"/>
          </w:tcPr>
          <w:p w14:paraId="7E6BB93B" w14:textId="75B8C348" w:rsidR="0004097E" w:rsidRPr="00AB059C" w:rsidRDefault="0004097E" w:rsidP="00AB059C">
            <w:pPr>
              <w:spacing w:before="60" w:after="60"/>
              <w:jc w:val="right"/>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0.0%</w:t>
            </w:r>
          </w:p>
        </w:tc>
        <w:tc>
          <w:tcPr>
            <w:tcW w:w="0" w:type="pct"/>
          </w:tcPr>
          <w:p w14:paraId="05AE04C6" w14:textId="22B4001E" w:rsidR="0004097E" w:rsidRPr="00AB059C" w:rsidRDefault="0004097E" w:rsidP="0004097E">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Stage 5</w:t>
            </w:r>
          </w:p>
        </w:tc>
        <w:tc>
          <w:tcPr>
            <w:tcW w:w="0" w:type="pct"/>
          </w:tcPr>
          <w:p w14:paraId="7FF9C89D" w14:textId="42C95F8E" w:rsidR="0004097E" w:rsidRPr="00AB059C" w:rsidRDefault="0004097E"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7</w:t>
            </w:r>
          </w:p>
        </w:tc>
        <w:tc>
          <w:tcPr>
            <w:tcW w:w="909" w:type="pct"/>
          </w:tcPr>
          <w:p w14:paraId="2C922114" w14:textId="11E0EA64" w:rsidR="0004097E" w:rsidRPr="00AB059C" w:rsidRDefault="0004097E" w:rsidP="0004097E">
            <w:pPr>
              <w:spacing w:before="60" w:after="60"/>
              <w:jc w:val="center"/>
              <w:cnfStyle w:val="000000000000" w:firstRow="0" w:lastRow="0" w:firstColumn="0" w:lastColumn="0" w:oddVBand="0" w:evenVBand="0" w:oddHBand="0" w:evenHBand="0" w:firstRowFirstColumn="0" w:firstRowLastColumn="0" w:lastRowFirstColumn="0" w:lastRowLastColumn="0"/>
              <w:rPr>
                <w:sz w:val="18"/>
                <w:szCs w:val="18"/>
              </w:rPr>
            </w:pPr>
            <w:r w:rsidRPr="00AB059C">
              <w:rPr>
                <w:sz w:val="18"/>
                <w:szCs w:val="18"/>
              </w:rPr>
              <w:t>15,000,000</w:t>
            </w:r>
          </w:p>
        </w:tc>
      </w:tr>
    </w:tbl>
    <w:p w14:paraId="24F73B95" w14:textId="77777777" w:rsidR="0004097E" w:rsidRDefault="0004097E" w:rsidP="00A312EC">
      <w:pPr>
        <w:rPr>
          <w:lang w:eastAsia="en-US"/>
        </w:rPr>
      </w:pPr>
      <w:r>
        <w:rPr>
          <w:lang w:eastAsia="en-US"/>
        </w:rPr>
        <w:t>Summarising the records to transfer into each stage provides the following record counts. Projected migration duration has been calculated based on the assumptions of:</w:t>
      </w:r>
    </w:p>
    <w:p w14:paraId="5CC3FB02" w14:textId="2DC91AE2" w:rsidR="00A312EC" w:rsidRDefault="0004097E" w:rsidP="0004097E">
      <w:pPr>
        <w:pStyle w:val="ListParagraph"/>
        <w:numPr>
          <w:ilvl w:val="0"/>
          <w:numId w:val="32"/>
        </w:numPr>
      </w:pPr>
      <w:r>
        <w:t>3 records per second for stage 1 (as per data migration HLD)</w:t>
      </w:r>
    </w:p>
    <w:p w14:paraId="17192406" w14:textId="2CE576BE" w:rsidR="0004097E" w:rsidRDefault="0004097E" w:rsidP="00AB059C">
      <w:pPr>
        <w:pStyle w:val="ListParagraph"/>
        <w:numPr>
          <w:ilvl w:val="0"/>
          <w:numId w:val="32"/>
        </w:numPr>
      </w:pPr>
      <w:r>
        <w:t>6 records per second for all remaining stages (as advised during negotiation period)</w:t>
      </w:r>
    </w:p>
    <w:tbl>
      <w:tblPr>
        <w:tblStyle w:val="GridTable1Light-Accent5"/>
        <w:tblW w:w="4953" w:type="pct"/>
        <w:tblLayout w:type="fixed"/>
        <w:tblLook w:val="04A0" w:firstRow="1" w:lastRow="0" w:firstColumn="1" w:lastColumn="0" w:noHBand="0" w:noVBand="1"/>
      </w:tblPr>
      <w:tblGrid>
        <w:gridCol w:w="1414"/>
        <w:gridCol w:w="1842"/>
        <w:gridCol w:w="1842"/>
        <w:gridCol w:w="1701"/>
        <w:gridCol w:w="2126"/>
      </w:tblGrid>
      <w:tr w:rsidR="00E37710" w:rsidRPr="004E574B" w14:paraId="6A9ECF63"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92" w:type="pct"/>
            <w:shd w:val="clear" w:color="auto" w:fill="DEEAF6" w:themeFill="accent1" w:themeFillTint="33"/>
          </w:tcPr>
          <w:p w14:paraId="229FB44D" w14:textId="1CDC600C" w:rsidR="00E37710" w:rsidRPr="004E574B" w:rsidRDefault="00E37710" w:rsidP="004E574B">
            <w:pPr>
              <w:spacing w:before="60" w:after="60"/>
              <w:rPr>
                <w:sz w:val="21"/>
                <w:szCs w:val="21"/>
              </w:rPr>
            </w:pPr>
            <w:r>
              <w:rPr>
                <w:sz w:val="21"/>
                <w:szCs w:val="21"/>
              </w:rPr>
              <w:t>Stage</w:t>
            </w:r>
          </w:p>
        </w:tc>
        <w:tc>
          <w:tcPr>
            <w:tcW w:w="1032" w:type="pct"/>
            <w:shd w:val="clear" w:color="auto" w:fill="DEEAF6" w:themeFill="accent1" w:themeFillTint="33"/>
          </w:tcPr>
          <w:p w14:paraId="63D4BBF9" w14:textId="77777777" w:rsidR="00E37710" w:rsidRPr="004E574B" w:rsidRDefault="00E37710" w:rsidP="004E574B">
            <w:pPr>
              <w:spacing w:before="60" w:after="60"/>
              <w:cnfStyle w:val="100000000000" w:firstRow="1" w:lastRow="0" w:firstColumn="0" w:lastColumn="0" w:oddVBand="0" w:evenVBand="0" w:oddHBand="0" w:evenHBand="0" w:firstRowFirstColumn="0" w:firstRowLastColumn="0" w:lastRowFirstColumn="0" w:lastRowLastColumn="0"/>
              <w:rPr>
                <w:sz w:val="21"/>
                <w:szCs w:val="21"/>
              </w:rPr>
            </w:pPr>
            <w:r w:rsidRPr="004E574B">
              <w:rPr>
                <w:sz w:val="21"/>
                <w:szCs w:val="21"/>
              </w:rPr>
              <w:t>Records</w:t>
            </w:r>
            <w:r>
              <w:rPr>
                <w:sz w:val="21"/>
                <w:szCs w:val="21"/>
              </w:rPr>
              <w:t xml:space="preserve"> (2019)</w:t>
            </w:r>
          </w:p>
        </w:tc>
        <w:tc>
          <w:tcPr>
            <w:tcW w:w="1032" w:type="pct"/>
            <w:shd w:val="clear" w:color="auto" w:fill="DEEAF6" w:themeFill="accent1" w:themeFillTint="33"/>
          </w:tcPr>
          <w:p w14:paraId="733C1CAA" w14:textId="5968D741" w:rsidR="00E37710" w:rsidRPr="004E574B" w:rsidRDefault="00E37710" w:rsidP="004E574B">
            <w:pPr>
              <w:spacing w:before="60" w:after="6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 xml:space="preserve">Records inc. </w:t>
            </w:r>
            <w:r w:rsidRPr="004E574B">
              <w:rPr>
                <w:sz w:val="21"/>
                <w:szCs w:val="21"/>
              </w:rPr>
              <w:t>Growth</w:t>
            </w:r>
          </w:p>
        </w:tc>
        <w:tc>
          <w:tcPr>
            <w:tcW w:w="953" w:type="pct"/>
            <w:shd w:val="clear" w:color="auto" w:fill="DEEAF6" w:themeFill="accent1" w:themeFillTint="33"/>
          </w:tcPr>
          <w:p w14:paraId="6424A476" w14:textId="3C9A2029" w:rsidR="00E37710" w:rsidRPr="004E574B" w:rsidRDefault="00E37710" w:rsidP="004E574B">
            <w:pPr>
              <w:spacing w:before="60" w:after="6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Records per Second</w:t>
            </w:r>
          </w:p>
        </w:tc>
        <w:tc>
          <w:tcPr>
            <w:tcW w:w="1191" w:type="pct"/>
            <w:shd w:val="clear" w:color="auto" w:fill="DEEAF6" w:themeFill="accent1" w:themeFillTint="33"/>
          </w:tcPr>
          <w:p w14:paraId="6CC622B3" w14:textId="5CDB1BE7" w:rsidR="00E37710" w:rsidRPr="004E574B" w:rsidRDefault="00E37710" w:rsidP="004E574B">
            <w:pPr>
              <w:spacing w:before="60" w:after="6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Migration Weeks</w:t>
            </w:r>
          </w:p>
        </w:tc>
      </w:tr>
      <w:tr w:rsidR="00E37710" w:rsidRPr="004E574B" w14:paraId="4741D0A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69870319" w14:textId="3FB684C7" w:rsidR="00E37710" w:rsidRPr="004E574B" w:rsidRDefault="00E37710" w:rsidP="0004097E">
            <w:pPr>
              <w:spacing w:before="60" w:after="60"/>
              <w:rPr>
                <w:b w:val="0"/>
                <w:bCs w:val="0"/>
                <w:sz w:val="21"/>
                <w:szCs w:val="21"/>
              </w:rPr>
            </w:pPr>
            <w:r w:rsidRPr="00D73E75">
              <w:t>Stage 1</w:t>
            </w:r>
          </w:p>
        </w:tc>
        <w:tc>
          <w:tcPr>
            <w:tcW w:w="1032" w:type="pct"/>
            <w:shd w:val="clear" w:color="auto" w:fill="auto"/>
          </w:tcPr>
          <w:p w14:paraId="7B8EB2C4" w14:textId="0EBCC278"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29,748,870 </w:t>
            </w:r>
          </w:p>
        </w:tc>
        <w:tc>
          <w:tcPr>
            <w:tcW w:w="1032" w:type="pct"/>
            <w:shd w:val="clear" w:color="auto" w:fill="auto"/>
          </w:tcPr>
          <w:p w14:paraId="2C6CFD7E" w14:textId="3049B5F1"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33,645,386 </w:t>
            </w:r>
          </w:p>
        </w:tc>
        <w:tc>
          <w:tcPr>
            <w:tcW w:w="953" w:type="pct"/>
            <w:shd w:val="clear" w:color="auto" w:fill="auto"/>
          </w:tcPr>
          <w:p w14:paraId="6C45A103" w14:textId="1FF8A709"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3</w:t>
            </w:r>
          </w:p>
        </w:tc>
        <w:tc>
          <w:tcPr>
            <w:tcW w:w="1191" w:type="pct"/>
            <w:shd w:val="clear" w:color="auto" w:fill="auto"/>
          </w:tcPr>
          <w:p w14:paraId="463EF2EA" w14:textId="2B463B38"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1</w:t>
            </w:r>
            <w:r w:rsidR="0065627F">
              <w:t>9</w:t>
            </w:r>
          </w:p>
        </w:tc>
      </w:tr>
      <w:tr w:rsidR="00E37710" w:rsidRPr="004E574B" w14:paraId="293BC21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42EF5018" w14:textId="2B795963" w:rsidR="00E37710" w:rsidRPr="004E574B" w:rsidRDefault="00E37710" w:rsidP="0004097E">
            <w:pPr>
              <w:spacing w:before="60" w:after="60"/>
              <w:rPr>
                <w:b w:val="0"/>
                <w:bCs w:val="0"/>
                <w:sz w:val="21"/>
                <w:szCs w:val="21"/>
              </w:rPr>
            </w:pPr>
            <w:r w:rsidRPr="00D73E75">
              <w:t>Stage 2</w:t>
            </w:r>
          </w:p>
        </w:tc>
        <w:tc>
          <w:tcPr>
            <w:tcW w:w="1032" w:type="pct"/>
            <w:shd w:val="clear" w:color="auto" w:fill="auto"/>
          </w:tcPr>
          <w:p w14:paraId="71E07AFD" w14:textId="2FD148C7"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2,630,898 </w:t>
            </w:r>
          </w:p>
        </w:tc>
        <w:tc>
          <w:tcPr>
            <w:tcW w:w="1032" w:type="pct"/>
            <w:shd w:val="clear" w:color="auto" w:fill="auto"/>
          </w:tcPr>
          <w:p w14:paraId="4BDB26AF" w14:textId="11E4ECEF"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2,797,858 </w:t>
            </w:r>
          </w:p>
        </w:tc>
        <w:tc>
          <w:tcPr>
            <w:tcW w:w="953" w:type="pct"/>
            <w:shd w:val="clear" w:color="auto" w:fill="auto"/>
          </w:tcPr>
          <w:p w14:paraId="3167DB45" w14:textId="56180FCD"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6</w:t>
            </w:r>
          </w:p>
        </w:tc>
        <w:tc>
          <w:tcPr>
            <w:tcW w:w="1191" w:type="pct"/>
            <w:shd w:val="clear" w:color="auto" w:fill="auto"/>
          </w:tcPr>
          <w:p w14:paraId="7853BBC8" w14:textId="1645FAEA"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1</w:t>
            </w:r>
          </w:p>
        </w:tc>
      </w:tr>
      <w:tr w:rsidR="00E37710" w:rsidRPr="004E574B" w14:paraId="1B645F1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7492DFD9" w14:textId="1D86FABA" w:rsidR="00E37710" w:rsidRPr="004E574B" w:rsidRDefault="00E37710" w:rsidP="0004097E">
            <w:pPr>
              <w:spacing w:before="60" w:after="60"/>
              <w:rPr>
                <w:b w:val="0"/>
                <w:bCs w:val="0"/>
                <w:sz w:val="21"/>
                <w:szCs w:val="21"/>
              </w:rPr>
            </w:pPr>
            <w:r w:rsidRPr="00D73E75">
              <w:t>Stage 3 Face</w:t>
            </w:r>
          </w:p>
        </w:tc>
        <w:tc>
          <w:tcPr>
            <w:tcW w:w="1032" w:type="pct"/>
            <w:shd w:val="clear" w:color="auto" w:fill="auto"/>
          </w:tcPr>
          <w:p w14:paraId="41A277B3" w14:textId="5E4D8172"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33,000,000 </w:t>
            </w:r>
          </w:p>
        </w:tc>
        <w:tc>
          <w:tcPr>
            <w:tcW w:w="1032" w:type="pct"/>
            <w:shd w:val="clear" w:color="auto" w:fill="auto"/>
          </w:tcPr>
          <w:p w14:paraId="10D6EF36" w14:textId="69D7FC27"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40,920,000 </w:t>
            </w:r>
          </w:p>
        </w:tc>
        <w:tc>
          <w:tcPr>
            <w:tcW w:w="953" w:type="pct"/>
            <w:shd w:val="clear" w:color="auto" w:fill="auto"/>
          </w:tcPr>
          <w:p w14:paraId="20A3B4A6" w14:textId="4D4EA898"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6</w:t>
            </w:r>
          </w:p>
        </w:tc>
        <w:tc>
          <w:tcPr>
            <w:tcW w:w="1191" w:type="pct"/>
            <w:shd w:val="clear" w:color="auto" w:fill="auto"/>
          </w:tcPr>
          <w:p w14:paraId="43560977" w14:textId="08B7C20C" w:rsidR="00E37710" w:rsidRPr="004E574B" w:rsidRDefault="0065627F"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t>11</w:t>
            </w:r>
          </w:p>
        </w:tc>
      </w:tr>
      <w:tr w:rsidR="00E37710" w:rsidRPr="004E574B" w14:paraId="4791133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5FFA3D89" w14:textId="5D125D3C" w:rsidR="00E37710" w:rsidRPr="004E574B" w:rsidRDefault="00E37710" w:rsidP="0004097E">
            <w:pPr>
              <w:spacing w:before="60" w:after="60"/>
              <w:rPr>
                <w:sz w:val="21"/>
                <w:szCs w:val="21"/>
              </w:rPr>
            </w:pPr>
            <w:r w:rsidRPr="00D73E75">
              <w:t>Stage 3 Fingerprint</w:t>
            </w:r>
          </w:p>
        </w:tc>
        <w:tc>
          <w:tcPr>
            <w:tcW w:w="1032" w:type="pct"/>
            <w:shd w:val="clear" w:color="auto" w:fill="auto"/>
          </w:tcPr>
          <w:p w14:paraId="1E17A79C" w14:textId="248F9CAB"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32,448,000 </w:t>
            </w:r>
          </w:p>
        </w:tc>
        <w:tc>
          <w:tcPr>
            <w:tcW w:w="1032" w:type="pct"/>
            <w:shd w:val="clear" w:color="auto" w:fill="auto"/>
          </w:tcPr>
          <w:p w14:paraId="0C85C24C" w14:textId="347A05BE"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40,235,520 </w:t>
            </w:r>
          </w:p>
        </w:tc>
        <w:tc>
          <w:tcPr>
            <w:tcW w:w="953" w:type="pct"/>
            <w:shd w:val="clear" w:color="auto" w:fill="auto"/>
          </w:tcPr>
          <w:p w14:paraId="027BA10D" w14:textId="483B17A6"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6</w:t>
            </w:r>
          </w:p>
        </w:tc>
        <w:tc>
          <w:tcPr>
            <w:tcW w:w="1191" w:type="pct"/>
            <w:shd w:val="clear" w:color="auto" w:fill="auto"/>
          </w:tcPr>
          <w:p w14:paraId="5BDE0F1E" w14:textId="0CA5C903" w:rsidR="00E37710" w:rsidRPr="004E574B" w:rsidRDefault="0065627F"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t>11</w:t>
            </w:r>
          </w:p>
        </w:tc>
      </w:tr>
      <w:tr w:rsidR="00E37710" w:rsidRPr="004E574B" w14:paraId="225CAEA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0B63A2D4" w14:textId="11CB7238" w:rsidR="00E37710" w:rsidRPr="004E574B" w:rsidRDefault="00E37710" w:rsidP="0004097E">
            <w:pPr>
              <w:spacing w:before="60" w:after="60"/>
              <w:rPr>
                <w:sz w:val="21"/>
                <w:szCs w:val="21"/>
              </w:rPr>
            </w:pPr>
            <w:r w:rsidRPr="00D73E75">
              <w:t>Stage 4</w:t>
            </w:r>
          </w:p>
        </w:tc>
        <w:tc>
          <w:tcPr>
            <w:tcW w:w="1032" w:type="pct"/>
            <w:shd w:val="clear" w:color="auto" w:fill="auto"/>
          </w:tcPr>
          <w:p w14:paraId="086A4801" w14:textId="44E985DE"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75,250,000 </w:t>
            </w:r>
          </w:p>
        </w:tc>
        <w:tc>
          <w:tcPr>
            <w:tcW w:w="1032" w:type="pct"/>
            <w:shd w:val="clear" w:color="auto" w:fill="auto"/>
          </w:tcPr>
          <w:p w14:paraId="70590F8C" w14:textId="4DC15FFA"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78,750,000 </w:t>
            </w:r>
          </w:p>
        </w:tc>
        <w:tc>
          <w:tcPr>
            <w:tcW w:w="953" w:type="pct"/>
            <w:shd w:val="clear" w:color="auto" w:fill="auto"/>
          </w:tcPr>
          <w:p w14:paraId="23B66F1D" w14:textId="0E8BDADB"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6</w:t>
            </w:r>
          </w:p>
        </w:tc>
        <w:tc>
          <w:tcPr>
            <w:tcW w:w="1191" w:type="pct"/>
            <w:shd w:val="clear" w:color="auto" w:fill="auto"/>
          </w:tcPr>
          <w:p w14:paraId="28D16BC0" w14:textId="413BF885"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2</w:t>
            </w:r>
            <w:r w:rsidR="0065627F">
              <w:t>2</w:t>
            </w:r>
          </w:p>
        </w:tc>
      </w:tr>
      <w:tr w:rsidR="00E37710" w:rsidRPr="004E574B" w14:paraId="358C096A"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792" w:type="pct"/>
            <w:shd w:val="clear" w:color="auto" w:fill="auto"/>
          </w:tcPr>
          <w:p w14:paraId="2D3790D9" w14:textId="0F603712" w:rsidR="00E37710" w:rsidRPr="004E574B" w:rsidRDefault="00E37710" w:rsidP="0004097E">
            <w:pPr>
              <w:spacing w:before="60" w:after="60"/>
              <w:rPr>
                <w:sz w:val="21"/>
                <w:szCs w:val="21"/>
              </w:rPr>
            </w:pPr>
            <w:r w:rsidRPr="00D73E75">
              <w:t>Stage 5</w:t>
            </w:r>
          </w:p>
        </w:tc>
        <w:tc>
          <w:tcPr>
            <w:tcW w:w="1032" w:type="pct"/>
            <w:shd w:val="clear" w:color="auto" w:fill="auto"/>
          </w:tcPr>
          <w:p w14:paraId="47BC9CEA" w14:textId="792D795D"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15,000,000 </w:t>
            </w:r>
          </w:p>
        </w:tc>
        <w:tc>
          <w:tcPr>
            <w:tcW w:w="1032" w:type="pct"/>
            <w:shd w:val="clear" w:color="auto" w:fill="auto"/>
          </w:tcPr>
          <w:p w14:paraId="29DC8CCF" w14:textId="6095DE18" w:rsidR="00E37710" w:rsidRPr="004E574B" w:rsidRDefault="00E37710" w:rsidP="0004097E">
            <w:pPr>
              <w:spacing w:before="60" w:after="60"/>
              <w:jc w:val="right"/>
              <w:cnfStyle w:val="000000000000" w:firstRow="0" w:lastRow="0" w:firstColumn="0" w:lastColumn="0" w:oddVBand="0" w:evenVBand="0" w:oddHBand="0" w:evenHBand="0" w:firstRowFirstColumn="0" w:firstRowLastColumn="0" w:lastRowFirstColumn="0" w:lastRowLastColumn="0"/>
              <w:rPr>
                <w:sz w:val="21"/>
                <w:szCs w:val="21"/>
              </w:rPr>
            </w:pPr>
            <w:r w:rsidRPr="00D73E75">
              <w:t xml:space="preserve"> 15,000,000 </w:t>
            </w:r>
          </w:p>
        </w:tc>
        <w:tc>
          <w:tcPr>
            <w:tcW w:w="953" w:type="pct"/>
            <w:shd w:val="clear" w:color="auto" w:fill="auto"/>
          </w:tcPr>
          <w:p w14:paraId="0D12A5D6" w14:textId="70761B8D"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6</w:t>
            </w:r>
          </w:p>
        </w:tc>
        <w:tc>
          <w:tcPr>
            <w:tcW w:w="1191" w:type="pct"/>
            <w:shd w:val="clear" w:color="auto" w:fill="auto"/>
          </w:tcPr>
          <w:p w14:paraId="1F70C4E8" w14:textId="615A6573" w:rsidR="00E37710" w:rsidRPr="004E574B" w:rsidRDefault="00E37710" w:rsidP="00AB059C">
            <w:pPr>
              <w:spacing w:before="60" w:after="60"/>
              <w:jc w:val="center"/>
              <w:cnfStyle w:val="000000000000" w:firstRow="0" w:lastRow="0" w:firstColumn="0" w:lastColumn="0" w:oddVBand="0" w:evenVBand="0" w:oddHBand="0" w:evenHBand="0" w:firstRowFirstColumn="0" w:firstRowLastColumn="0" w:lastRowFirstColumn="0" w:lastRowLastColumn="0"/>
              <w:rPr>
                <w:sz w:val="21"/>
                <w:szCs w:val="21"/>
              </w:rPr>
            </w:pPr>
            <w:r w:rsidRPr="00D73E75">
              <w:t>4</w:t>
            </w:r>
          </w:p>
        </w:tc>
      </w:tr>
    </w:tbl>
    <w:p w14:paraId="027A0AA7" w14:textId="6AB67F9A" w:rsidR="00A312EC" w:rsidRDefault="00A312EC"/>
    <w:p w14:paraId="764A216A" w14:textId="22924263" w:rsidR="0065627F" w:rsidRPr="001A440A" w:rsidRDefault="0065627F" w:rsidP="00AB059C">
      <w:r>
        <w:t>For the longer migration periods, especially for stage 1, we will investigate ways to take the long data migration period off the project delivery critical path. One option to consider is to begin the extraction process earlier from Central, but not process the messages all the way through to the MES until other predecessor activities (</w:t>
      </w:r>
      <w:proofErr w:type="gramStart"/>
      <w:r>
        <w:t>e.g.</w:t>
      </w:r>
      <w:proofErr w:type="gramEnd"/>
      <w:r>
        <w:t xml:space="preserve"> network separation additional service) have completed. This could be achieved by receiving messages from Central and then queueing them, either within the transaction management component of the MSB, or in a persistent message queue.</w:t>
      </w:r>
      <w:r w:rsidR="00097B69">
        <w:t xml:space="preserve"> This is supported by the associated transactions (enrol, update, delete) being asynchronous in nature.</w:t>
      </w:r>
    </w:p>
    <w:p w14:paraId="4C04B4A2" w14:textId="47C07212" w:rsidR="00A900BA" w:rsidRDefault="00A900BA" w:rsidP="00A900BA">
      <w:pPr>
        <w:pStyle w:val="Heading2"/>
      </w:pPr>
      <w:bookmarkStart w:id="44" w:name="_Toc124950212"/>
      <w:r>
        <w:t>SOA Service Architecture</w:t>
      </w:r>
      <w:bookmarkEnd w:id="44"/>
    </w:p>
    <w:p w14:paraId="3CE4F927" w14:textId="72A750C4" w:rsidR="00A900BA" w:rsidRDefault="00D7066B" w:rsidP="00A900BA">
      <w:pPr>
        <w:rPr>
          <w:lang w:eastAsia="en-US"/>
        </w:rPr>
      </w:pPr>
      <w:r>
        <w:rPr>
          <w:lang w:eastAsia="en-US"/>
        </w:rPr>
        <w:t xml:space="preserve">Our understanding of the existing solution is that the </w:t>
      </w:r>
      <w:r w:rsidR="00B86180">
        <w:rPr>
          <w:lang w:eastAsia="en-US"/>
        </w:rPr>
        <w:t>majority of the</w:t>
      </w:r>
      <w:r>
        <w:rPr>
          <w:lang w:eastAsia="en-US"/>
        </w:rPr>
        <w:t xml:space="preserve"> services </w:t>
      </w:r>
      <w:r w:rsidR="00B86180">
        <w:rPr>
          <w:lang w:eastAsia="en-US"/>
        </w:rPr>
        <w:t>will be</w:t>
      </w:r>
      <w:r>
        <w:rPr>
          <w:lang w:eastAsia="en-US"/>
        </w:rPr>
        <w:t xml:space="preserve"> implemented as part of stage </w:t>
      </w:r>
      <w:proofErr w:type="gramStart"/>
      <w:r>
        <w:rPr>
          <w:lang w:eastAsia="en-US"/>
        </w:rPr>
        <w:t>1, and</w:t>
      </w:r>
      <w:proofErr w:type="gramEnd"/>
      <w:r>
        <w:rPr>
          <w:lang w:eastAsia="en-US"/>
        </w:rPr>
        <w:t xml:space="preserve"> are designed to be generic. This </w:t>
      </w:r>
      <w:r w:rsidR="00A617EC">
        <w:rPr>
          <w:lang w:eastAsia="en-US"/>
        </w:rPr>
        <w:t>is expected to</w:t>
      </w:r>
      <w:r>
        <w:rPr>
          <w:lang w:eastAsia="en-US"/>
        </w:rPr>
        <w:t xml:space="preserve"> </w:t>
      </w:r>
      <w:r w:rsidR="00A617EC">
        <w:rPr>
          <w:lang w:eastAsia="en-US"/>
        </w:rPr>
        <w:t xml:space="preserve">enable </w:t>
      </w:r>
      <w:r>
        <w:rPr>
          <w:lang w:eastAsia="en-US"/>
        </w:rPr>
        <w:t xml:space="preserve">them to be reused for new purposes </w:t>
      </w:r>
      <w:proofErr w:type="gramStart"/>
      <w:r>
        <w:rPr>
          <w:lang w:eastAsia="en-US"/>
        </w:rPr>
        <w:t>e.g.</w:t>
      </w:r>
      <w:proofErr w:type="gramEnd"/>
      <w:r>
        <w:rPr>
          <w:lang w:eastAsia="en-US"/>
        </w:rPr>
        <w:t xml:space="preserve"> Face, with minimal changes to interface specifications.</w:t>
      </w:r>
    </w:p>
    <w:p w14:paraId="47EAFB02" w14:textId="33E5A9ED" w:rsidR="00D7066B" w:rsidRDefault="00D7066B" w:rsidP="00A900BA">
      <w:pPr>
        <w:rPr>
          <w:lang w:eastAsia="en-US"/>
        </w:rPr>
      </w:pPr>
      <w:r>
        <w:rPr>
          <w:lang w:eastAsia="en-US"/>
        </w:rPr>
        <w:t>Our proposal</w:t>
      </w:r>
      <w:r w:rsidR="00A617EC">
        <w:rPr>
          <w:lang w:eastAsia="en-US"/>
        </w:rPr>
        <w:t>,</w:t>
      </w:r>
      <w:r>
        <w:rPr>
          <w:lang w:eastAsia="en-US"/>
        </w:rPr>
        <w:t xml:space="preserve"> based on the information currently available</w:t>
      </w:r>
      <w:r w:rsidR="00A617EC">
        <w:rPr>
          <w:lang w:eastAsia="en-US"/>
        </w:rPr>
        <w:t>,</w:t>
      </w:r>
      <w:r>
        <w:rPr>
          <w:lang w:eastAsia="en-US"/>
        </w:rPr>
        <w:t xml:space="preserve"> is to build on this existing SOA design, and to make changes only where required to implement functionality </w:t>
      </w:r>
      <w:r w:rsidR="00B96103">
        <w:rPr>
          <w:lang w:eastAsia="en-US"/>
        </w:rPr>
        <w:t>or data attributes that are not supported in the existing implementation.</w:t>
      </w:r>
    </w:p>
    <w:p w14:paraId="574B436A" w14:textId="5DC6F564" w:rsidR="00592D4F" w:rsidRDefault="00B96103" w:rsidP="00592D4F">
      <w:pPr>
        <w:rPr>
          <w:lang w:eastAsia="en-US"/>
        </w:rPr>
      </w:pPr>
      <w:r>
        <w:rPr>
          <w:lang w:eastAsia="en-US"/>
        </w:rPr>
        <w:t xml:space="preserve">Based on our current understanding of the solution requirements from the </w:t>
      </w:r>
      <w:r w:rsidR="00296695">
        <w:rPr>
          <w:lang w:eastAsia="en-US"/>
        </w:rPr>
        <w:t>ITT materials and our wider understanding of biometric matching solutions, below is shown</w:t>
      </w:r>
      <w:r w:rsidR="00193ABF">
        <w:rPr>
          <w:lang w:eastAsia="en-US"/>
        </w:rPr>
        <w:t xml:space="preserve"> the basis of</w:t>
      </w:r>
      <w:r w:rsidR="00296695">
        <w:rPr>
          <w:lang w:eastAsia="en-US"/>
        </w:rPr>
        <w:t xml:space="preserve"> an envisaged </w:t>
      </w:r>
      <w:r w:rsidR="00CF5924">
        <w:rPr>
          <w:lang w:eastAsia="en-US"/>
        </w:rPr>
        <w:t xml:space="preserve">SOA </w:t>
      </w:r>
      <w:r w:rsidR="00296695">
        <w:rPr>
          <w:lang w:eastAsia="en-US"/>
        </w:rPr>
        <w:t xml:space="preserve">services </w:t>
      </w:r>
      <w:r w:rsidR="00193ABF">
        <w:rPr>
          <w:lang w:eastAsia="en-US"/>
        </w:rPr>
        <w:t>catalogue</w:t>
      </w:r>
      <w:r w:rsidR="00296695">
        <w:rPr>
          <w:lang w:eastAsia="en-US"/>
        </w:rPr>
        <w:t>. We would use this as the ba</w:t>
      </w:r>
      <w:r w:rsidR="00CF5924">
        <w:rPr>
          <w:lang w:eastAsia="en-US"/>
        </w:rPr>
        <w:t>sis for update</w:t>
      </w:r>
      <w:r w:rsidR="00193ABF">
        <w:rPr>
          <w:lang w:eastAsia="en-US"/>
        </w:rPr>
        <w:t xml:space="preserve"> and extension (</w:t>
      </w:r>
      <w:proofErr w:type="gramStart"/>
      <w:r w:rsidR="00193ABF">
        <w:rPr>
          <w:lang w:eastAsia="en-US"/>
        </w:rPr>
        <w:t>e.g.</w:t>
      </w:r>
      <w:proofErr w:type="gramEnd"/>
      <w:r w:rsidR="00193ABF">
        <w:rPr>
          <w:lang w:eastAsia="en-US"/>
        </w:rPr>
        <w:t xml:space="preserve"> adding more columns describing details of inputs, outputs, URLs and other data useful to the project and support team)</w:t>
      </w:r>
      <w:r w:rsidR="00CF5924">
        <w:rPr>
          <w:lang w:eastAsia="en-US"/>
        </w:rPr>
        <w:t xml:space="preserve"> as part of service take-on activities as we learn </w:t>
      </w:r>
      <w:r w:rsidR="00CF5924">
        <w:rPr>
          <w:lang w:eastAsia="en-US"/>
        </w:rPr>
        <w:lastRenderedPageBreak/>
        <w:t>more about the detailed implementation, or adopt and update the existing model that is handed over</w:t>
      </w:r>
      <w:r w:rsidR="00592D4F">
        <w:rPr>
          <w:lang w:eastAsia="en-US"/>
        </w:rPr>
        <w:t>.</w:t>
      </w:r>
    </w:p>
    <w:tbl>
      <w:tblPr>
        <w:tblStyle w:val="GridTable1Light-Accent5"/>
        <w:tblW w:w="5000" w:type="pct"/>
        <w:tblLayout w:type="fixed"/>
        <w:tblLook w:val="04A0" w:firstRow="1" w:lastRow="0" w:firstColumn="1" w:lastColumn="0" w:noHBand="0" w:noVBand="1"/>
      </w:tblPr>
      <w:tblGrid>
        <w:gridCol w:w="2108"/>
        <w:gridCol w:w="845"/>
        <w:gridCol w:w="6057"/>
      </w:tblGrid>
      <w:tr w:rsidR="005F2263" w:rsidRPr="00446F20" w14:paraId="2E186239" w14:textId="77777777" w:rsidTr="005F226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170" w:type="pct"/>
            <w:shd w:val="clear" w:color="auto" w:fill="DEEAF6" w:themeFill="accent1" w:themeFillTint="33"/>
          </w:tcPr>
          <w:p w14:paraId="132DBE28" w14:textId="4D3CFB75" w:rsidR="005F2263" w:rsidRPr="00446F20" w:rsidRDefault="005F2263" w:rsidP="005858FF">
            <w:pPr>
              <w:spacing w:before="60" w:after="60"/>
            </w:pPr>
            <w:r w:rsidRPr="00446F20">
              <w:t>Service</w:t>
            </w:r>
          </w:p>
        </w:tc>
        <w:tc>
          <w:tcPr>
            <w:tcW w:w="469" w:type="pct"/>
            <w:shd w:val="clear" w:color="auto" w:fill="DEEAF6" w:themeFill="accent1" w:themeFillTint="33"/>
          </w:tcPr>
          <w:p w14:paraId="3B6F8B11" w14:textId="078396AA" w:rsidR="005F2263" w:rsidRPr="00446F20" w:rsidRDefault="005F2263" w:rsidP="005858FF">
            <w:pPr>
              <w:spacing w:before="60" w:after="60"/>
              <w:cnfStyle w:val="100000000000" w:firstRow="1" w:lastRow="0" w:firstColumn="0" w:lastColumn="0" w:oddVBand="0" w:evenVBand="0" w:oddHBand="0" w:evenHBand="0" w:firstRowFirstColumn="0" w:firstRowLastColumn="0" w:lastRowFirstColumn="0" w:lastRowLastColumn="0"/>
            </w:pPr>
            <w:r w:rsidRPr="00446F20">
              <w:t>Type</w:t>
            </w:r>
          </w:p>
        </w:tc>
        <w:tc>
          <w:tcPr>
            <w:tcW w:w="3361" w:type="pct"/>
            <w:shd w:val="clear" w:color="auto" w:fill="DEEAF6" w:themeFill="accent1" w:themeFillTint="33"/>
          </w:tcPr>
          <w:p w14:paraId="4C09C6B1" w14:textId="40FB9B20" w:rsidR="005F2263" w:rsidRPr="00446F20" w:rsidRDefault="005F2263" w:rsidP="005858FF">
            <w:pPr>
              <w:spacing w:before="60" w:after="60"/>
              <w:cnfStyle w:val="100000000000" w:firstRow="1" w:lastRow="0" w:firstColumn="0" w:lastColumn="0" w:oddVBand="0" w:evenVBand="0" w:oddHBand="0" w:evenHBand="0" w:firstRowFirstColumn="0" w:firstRowLastColumn="0" w:lastRowFirstColumn="0" w:lastRowLastColumn="0"/>
            </w:pPr>
            <w:r w:rsidRPr="00446F20">
              <w:t>Description</w:t>
            </w:r>
          </w:p>
        </w:tc>
      </w:tr>
      <w:tr w:rsidR="005F2263" w:rsidRPr="00446F20" w14:paraId="3080ECED"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787CEA16" w14:textId="14171D15" w:rsidR="005F2263" w:rsidRPr="00446F20" w:rsidRDefault="005F2263" w:rsidP="005858FF">
            <w:pPr>
              <w:spacing w:before="60" w:after="60"/>
              <w:rPr>
                <w:b w:val="0"/>
                <w:bCs w:val="0"/>
              </w:rPr>
            </w:pPr>
            <w:r w:rsidRPr="00446F20">
              <w:rPr>
                <w:b w:val="0"/>
                <w:bCs w:val="0"/>
              </w:rPr>
              <w:t>List</w:t>
            </w:r>
          </w:p>
        </w:tc>
        <w:tc>
          <w:tcPr>
            <w:tcW w:w="469" w:type="pct"/>
          </w:tcPr>
          <w:p w14:paraId="6F9297ED" w14:textId="6F5645D8" w:rsidR="005F2263" w:rsidRPr="00446F20" w:rsidRDefault="005F2263" w:rsidP="005858FF">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754DEE4E" w14:textId="7A2C9478" w:rsidR="005F2263" w:rsidRPr="00446F20" w:rsidRDefault="005F2263" w:rsidP="00A10E94">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Orchestrates the retrieval of a list of records from a Matcher, Collection or filtered set. </w:t>
            </w:r>
          </w:p>
          <w:p w14:paraId="49BC28A3" w14:textId="25632468" w:rsidR="005F2263" w:rsidRPr="00446F20" w:rsidRDefault="005F2263" w:rsidP="00A10E94">
            <w:pPr>
              <w:spacing w:before="60" w:after="60"/>
              <w:cnfStyle w:val="000000000000" w:firstRow="0" w:lastRow="0" w:firstColumn="0" w:lastColumn="0" w:oddVBand="0" w:evenVBand="0" w:oddHBand="0" w:evenHBand="0" w:firstRowFirstColumn="0" w:firstRowLastColumn="0" w:lastRowFirstColumn="0" w:lastRowLastColumn="0"/>
            </w:pPr>
            <w:r w:rsidRPr="00446F20">
              <w:t>The service coordinates:</w:t>
            </w:r>
          </w:p>
          <w:p w14:paraId="53A69CB5" w14:textId="62AD3841" w:rsidR="005F2263" w:rsidRPr="00446F20" w:rsidRDefault="005F2263" w:rsidP="00A10E94">
            <w:pPr>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Retrieval of a set of matcher record reference numbers</w:t>
            </w:r>
          </w:p>
          <w:p w14:paraId="4542D8B8" w14:textId="279B6294" w:rsidR="005F2263" w:rsidRPr="00446F20" w:rsidRDefault="005F2263" w:rsidP="00A10E94">
            <w:pPr>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Retrieval of meta-data </w:t>
            </w:r>
          </w:p>
        </w:tc>
      </w:tr>
      <w:tr w:rsidR="005F2263" w:rsidRPr="00446F20" w14:paraId="6E6FC2A2"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39F664AC" w14:textId="2DAC6A26" w:rsidR="005F2263" w:rsidRPr="00446F20" w:rsidRDefault="005F2263" w:rsidP="005858FF">
            <w:pPr>
              <w:spacing w:before="60" w:after="60"/>
              <w:rPr>
                <w:b w:val="0"/>
              </w:rPr>
            </w:pPr>
            <w:r w:rsidRPr="00446F20">
              <w:rPr>
                <w:b w:val="0"/>
              </w:rPr>
              <w:t>Retrieve</w:t>
            </w:r>
          </w:p>
        </w:tc>
        <w:tc>
          <w:tcPr>
            <w:tcW w:w="469" w:type="pct"/>
          </w:tcPr>
          <w:p w14:paraId="2C5F793C" w14:textId="427CC416" w:rsidR="005F2263" w:rsidRPr="00446F20" w:rsidRDefault="005F2263" w:rsidP="005858FF">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3A6922FB" w14:textId="68D8E216" w:rsidR="005F2263" w:rsidRPr="00446F20" w:rsidRDefault="005F2263" w:rsidP="005858FF">
            <w:pPr>
              <w:spacing w:before="60" w:after="60"/>
              <w:cnfStyle w:val="000000000000" w:firstRow="0" w:lastRow="0" w:firstColumn="0" w:lastColumn="0" w:oddVBand="0" w:evenVBand="0" w:oddHBand="0" w:evenHBand="0" w:firstRowFirstColumn="0" w:firstRowLastColumn="0" w:lastRowFirstColumn="0" w:lastRowLastColumn="0"/>
            </w:pPr>
            <w:r w:rsidRPr="00446F20">
              <w:t>Returns matcher records identified by the matcher record references held by central systems</w:t>
            </w:r>
          </w:p>
        </w:tc>
      </w:tr>
      <w:tr w:rsidR="005F2263" w:rsidRPr="00446F20" w14:paraId="6C149CC5"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70320793" w14:textId="52C410D5" w:rsidR="005F2263" w:rsidRPr="00446F20" w:rsidRDefault="005F2263" w:rsidP="005858FF">
            <w:pPr>
              <w:spacing w:before="60" w:after="60"/>
              <w:rPr>
                <w:b w:val="0"/>
                <w:bCs w:val="0"/>
              </w:rPr>
            </w:pPr>
            <w:r w:rsidRPr="00446F20">
              <w:rPr>
                <w:b w:val="0"/>
                <w:bCs w:val="0"/>
              </w:rPr>
              <w:t>Retrieve From Central</w:t>
            </w:r>
          </w:p>
        </w:tc>
        <w:tc>
          <w:tcPr>
            <w:tcW w:w="469" w:type="pct"/>
          </w:tcPr>
          <w:p w14:paraId="4A597648" w14:textId="03A76E07" w:rsidR="005F2263" w:rsidRPr="00446F20" w:rsidRDefault="005F2263" w:rsidP="00A22667">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651B86F0" w14:textId="5E50BDFC" w:rsidR="005F2263" w:rsidRPr="00446F20" w:rsidRDefault="005F2263" w:rsidP="00A22667">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Retrieves biometric images from HOB Central </w:t>
            </w:r>
          </w:p>
        </w:tc>
      </w:tr>
      <w:tr w:rsidR="005F2263" w:rsidRPr="00446F20" w14:paraId="440DF54F"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56474DCE" w14:textId="77777777" w:rsidR="005F2263" w:rsidRPr="00446F20" w:rsidRDefault="005F2263" w:rsidP="005858FF">
            <w:pPr>
              <w:spacing w:before="60" w:after="60"/>
            </w:pPr>
            <w:r w:rsidRPr="00446F20">
              <w:rPr>
                <w:b w:val="0"/>
                <w:bCs w:val="0"/>
              </w:rPr>
              <w:t xml:space="preserve">Quality Assess </w:t>
            </w:r>
          </w:p>
          <w:p w14:paraId="5D0E1105" w14:textId="7543232E" w:rsidR="005F2263" w:rsidRPr="00446F20" w:rsidRDefault="005F2263" w:rsidP="005858FF">
            <w:pPr>
              <w:spacing w:before="60" w:after="60"/>
              <w:rPr>
                <w:b w:val="0"/>
              </w:rPr>
            </w:pPr>
            <w:r w:rsidRPr="00446F20">
              <w:rPr>
                <w:b w:val="0"/>
              </w:rPr>
              <w:t>(Part of Analyse service)</w:t>
            </w:r>
          </w:p>
        </w:tc>
        <w:tc>
          <w:tcPr>
            <w:tcW w:w="469" w:type="pct"/>
          </w:tcPr>
          <w:p w14:paraId="48BF8C9B" w14:textId="668AA41A" w:rsidR="005F2263" w:rsidRPr="00446F20" w:rsidRDefault="005F2263" w:rsidP="00A22667">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1661E153" w14:textId="2F0FCF3A" w:rsidR="005F2263" w:rsidRPr="00446F20" w:rsidRDefault="005F2263" w:rsidP="00A22667">
            <w:pPr>
              <w:spacing w:before="60" w:after="60"/>
              <w:cnfStyle w:val="000000000000" w:firstRow="0" w:lastRow="0" w:firstColumn="0" w:lastColumn="0" w:oddVBand="0" w:evenVBand="0" w:oddHBand="0" w:evenHBand="0" w:firstRowFirstColumn="0" w:firstRowLastColumn="0" w:lastRowFirstColumn="0" w:lastRowLastColumn="0"/>
            </w:pPr>
            <w:r w:rsidRPr="00446F20">
              <w:t>Quality assesses the provided biometric images using a Matcher Engine and/or the NFIQ Processor component</w:t>
            </w:r>
          </w:p>
        </w:tc>
      </w:tr>
      <w:tr w:rsidR="005F2263" w:rsidRPr="00446F20" w14:paraId="5B5AC8EC"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2180754D" w14:textId="64E3901D" w:rsidR="005F2263" w:rsidRPr="00446F20" w:rsidRDefault="005F2263" w:rsidP="005858FF">
            <w:pPr>
              <w:spacing w:before="60" w:after="60"/>
              <w:rPr>
                <w:b w:val="0"/>
              </w:rPr>
            </w:pPr>
            <w:r w:rsidRPr="00446F20">
              <w:rPr>
                <w:b w:val="0"/>
              </w:rPr>
              <w:t xml:space="preserve">Encode (Part of Analyse service) </w:t>
            </w:r>
          </w:p>
        </w:tc>
        <w:tc>
          <w:tcPr>
            <w:tcW w:w="469" w:type="pct"/>
          </w:tcPr>
          <w:p w14:paraId="4D34A701" w14:textId="16C7A4A1" w:rsidR="005F2263" w:rsidRPr="00446F20" w:rsidRDefault="005F2263" w:rsidP="00D83796">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7D30FCAF" w14:textId="3536FFC2" w:rsidR="005F2263" w:rsidRPr="00446F20" w:rsidRDefault="005F2263" w:rsidP="00D83796">
            <w:pPr>
              <w:spacing w:before="60" w:after="60"/>
              <w:cnfStyle w:val="000000000000" w:firstRow="0" w:lastRow="0" w:firstColumn="0" w:lastColumn="0" w:oddVBand="0" w:evenVBand="0" w:oddHBand="0" w:evenHBand="0" w:firstRowFirstColumn="0" w:firstRowLastColumn="0" w:lastRowFirstColumn="0" w:lastRowLastColumn="0"/>
            </w:pPr>
            <w:r w:rsidRPr="00446F20">
              <w:t>Orchestrates the encoding of biometrics</w:t>
            </w:r>
          </w:p>
        </w:tc>
      </w:tr>
      <w:tr w:rsidR="005F2263" w:rsidRPr="00446F20" w14:paraId="746FA7EE"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5255C438" w14:textId="3E7EBFE3" w:rsidR="005F2263" w:rsidRPr="00446F20" w:rsidRDefault="005F2263" w:rsidP="005858FF">
            <w:pPr>
              <w:spacing w:before="60" w:after="60"/>
              <w:rPr>
                <w:b w:val="0"/>
              </w:rPr>
            </w:pPr>
            <w:r w:rsidRPr="00446F20">
              <w:rPr>
                <w:b w:val="0"/>
              </w:rPr>
              <w:t>Segment (Part of Analyse service)</w:t>
            </w:r>
          </w:p>
        </w:tc>
        <w:tc>
          <w:tcPr>
            <w:tcW w:w="469" w:type="pct"/>
          </w:tcPr>
          <w:p w14:paraId="74A62D98" w14:textId="09E5909A" w:rsidR="005F2263" w:rsidRPr="00446F20" w:rsidRDefault="005F2263" w:rsidP="00D83796">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4C550362" w14:textId="522C71DE" w:rsidR="005F2263" w:rsidRPr="00446F20" w:rsidRDefault="005F2263" w:rsidP="00D83796">
            <w:pPr>
              <w:spacing w:before="60" w:after="60"/>
              <w:cnfStyle w:val="000000000000" w:firstRow="0" w:lastRow="0" w:firstColumn="0" w:lastColumn="0" w:oddVBand="0" w:evenVBand="0" w:oddHBand="0" w:evenHBand="0" w:firstRowFirstColumn="0" w:firstRowLastColumn="0" w:lastRowFirstColumn="0" w:lastRowLastColumn="0"/>
            </w:pPr>
            <w:r w:rsidRPr="00446F20">
              <w:t>Orchestrates the segmentation of ‘slap’ fingerprint images into a set of individual fingerprint images</w:t>
            </w:r>
          </w:p>
        </w:tc>
      </w:tr>
      <w:tr w:rsidR="005F2263" w:rsidRPr="00446F20" w14:paraId="44080BBE"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201488F5" w14:textId="043ACFE7" w:rsidR="005F2263" w:rsidRPr="00446F20" w:rsidRDefault="005F2263" w:rsidP="009002ED">
            <w:pPr>
              <w:spacing w:before="60" w:after="60"/>
              <w:rPr>
                <w:b w:val="0"/>
              </w:rPr>
            </w:pPr>
            <w:r w:rsidRPr="00446F20">
              <w:rPr>
                <w:b w:val="0"/>
              </w:rPr>
              <w:t>Enrol</w:t>
            </w:r>
          </w:p>
        </w:tc>
        <w:tc>
          <w:tcPr>
            <w:tcW w:w="469" w:type="pct"/>
          </w:tcPr>
          <w:p w14:paraId="1BD7C955" w14:textId="6CD9CEF5"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264F1C93" w14:textId="39C2B91D"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Fulfils a request to add a record to a specified Matcher collection, generating a biometric template and storing it.</w:t>
            </w:r>
          </w:p>
        </w:tc>
      </w:tr>
      <w:tr w:rsidR="005F2263" w:rsidRPr="00446F20" w14:paraId="2B046A92"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01AB8CDE" w14:textId="2D7A7D93" w:rsidR="005F2263" w:rsidRPr="00446F20" w:rsidRDefault="005F2263" w:rsidP="009002ED">
            <w:pPr>
              <w:spacing w:before="60" w:after="60"/>
              <w:rPr>
                <w:b w:val="0"/>
              </w:rPr>
            </w:pPr>
            <w:r w:rsidRPr="00446F20">
              <w:rPr>
                <w:b w:val="0"/>
              </w:rPr>
              <w:t>Update</w:t>
            </w:r>
          </w:p>
        </w:tc>
        <w:tc>
          <w:tcPr>
            <w:tcW w:w="469" w:type="pct"/>
          </w:tcPr>
          <w:p w14:paraId="60BAE856" w14:textId="627357A1"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391D103B" w14:textId="004DB437"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Updates a record that has previously been added to Matcher, performing either a full replacement, or a partial update</w:t>
            </w:r>
          </w:p>
        </w:tc>
      </w:tr>
      <w:tr w:rsidR="005F2263" w:rsidRPr="00446F20" w14:paraId="66F2E646"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7DBBA51B" w14:textId="08585853" w:rsidR="005F2263" w:rsidRPr="00446F20" w:rsidRDefault="005F2263" w:rsidP="009002ED">
            <w:pPr>
              <w:spacing w:before="60" w:after="60"/>
              <w:rPr>
                <w:b w:val="0"/>
              </w:rPr>
            </w:pPr>
            <w:r w:rsidRPr="00446F20">
              <w:rPr>
                <w:b w:val="0"/>
              </w:rPr>
              <w:t>Delete</w:t>
            </w:r>
          </w:p>
        </w:tc>
        <w:tc>
          <w:tcPr>
            <w:tcW w:w="469" w:type="pct"/>
          </w:tcPr>
          <w:p w14:paraId="4F20958C" w14:textId="4E5ED58D" w:rsidR="005F2263" w:rsidRPr="00446F20" w:rsidRDefault="005F2263" w:rsidP="00B35286">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34DAE9BD" w14:textId="76C4BFE3" w:rsidR="005F2263" w:rsidRPr="00446F20" w:rsidRDefault="005F2263" w:rsidP="00B35286">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Deletes a biometric record from Matcher. </w:t>
            </w:r>
          </w:p>
          <w:p w14:paraId="4D45B8D9" w14:textId="0F28F704" w:rsidR="005F2263" w:rsidRPr="00446F20" w:rsidRDefault="005F2263" w:rsidP="00B35286">
            <w:pPr>
              <w:spacing w:before="60" w:after="60"/>
              <w:cnfStyle w:val="000000000000" w:firstRow="0" w:lastRow="0" w:firstColumn="0" w:lastColumn="0" w:oddVBand="0" w:evenVBand="0" w:oddHBand="0" w:evenHBand="0" w:firstRowFirstColumn="0" w:firstRowLastColumn="0" w:lastRowFirstColumn="0" w:lastRowLastColumn="0"/>
            </w:pPr>
            <w:r w:rsidRPr="00446F20">
              <w:t>The service coordinates:</w:t>
            </w:r>
          </w:p>
          <w:p w14:paraId="23562896" w14:textId="3B35B874" w:rsidR="005F2263" w:rsidRPr="00446F20" w:rsidRDefault="005F2263" w:rsidP="00B35286">
            <w:pPr>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Deletion of the templates on the targeted Matcher collection</w:t>
            </w:r>
          </w:p>
          <w:p w14:paraId="5617B7CC" w14:textId="58DE304C" w:rsidR="005F2263" w:rsidRPr="00446F20" w:rsidRDefault="005F2263" w:rsidP="00B35286">
            <w:pPr>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Deletion of the corresponding record in the MSB</w:t>
            </w:r>
          </w:p>
        </w:tc>
      </w:tr>
      <w:tr w:rsidR="005F2263" w:rsidRPr="00446F20" w14:paraId="3E8C7236"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51399DD1" w14:textId="0C125734" w:rsidR="005F2263" w:rsidRPr="00446F20" w:rsidRDefault="005F2263" w:rsidP="009002ED">
            <w:pPr>
              <w:spacing w:before="60" w:after="60"/>
              <w:rPr>
                <w:b w:val="0"/>
              </w:rPr>
            </w:pPr>
            <w:r w:rsidRPr="00446F20">
              <w:rPr>
                <w:b w:val="0"/>
              </w:rPr>
              <w:t>Verify</w:t>
            </w:r>
          </w:p>
        </w:tc>
        <w:tc>
          <w:tcPr>
            <w:tcW w:w="469" w:type="pct"/>
          </w:tcPr>
          <w:p w14:paraId="57E10A48" w14:textId="391A9655"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Sync</w:t>
            </w:r>
          </w:p>
        </w:tc>
        <w:tc>
          <w:tcPr>
            <w:tcW w:w="3361" w:type="pct"/>
          </w:tcPr>
          <w:p w14:paraId="7CD97C8F" w14:textId="769250D6"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Performs a 1:1 verification of supplied biometric sample(s) against either a supplied record or a previously saved record.</w:t>
            </w:r>
          </w:p>
        </w:tc>
      </w:tr>
      <w:tr w:rsidR="005F2263" w:rsidRPr="00446F20" w14:paraId="78B542DA"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11339E51" w14:textId="1B01D5DB" w:rsidR="005F2263" w:rsidRPr="00446F20" w:rsidRDefault="005F2263" w:rsidP="009002ED">
            <w:pPr>
              <w:spacing w:before="60" w:after="60"/>
              <w:rPr>
                <w:b w:val="0"/>
              </w:rPr>
            </w:pPr>
            <w:r w:rsidRPr="00446F20">
              <w:rPr>
                <w:b w:val="0"/>
              </w:rPr>
              <w:t>Search</w:t>
            </w:r>
          </w:p>
        </w:tc>
        <w:tc>
          <w:tcPr>
            <w:tcW w:w="469" w:type="pct"/>
          </w:tcPr>
          <w:p w14:paraId="104A4B16" w14:textId="3EF7E103"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21C75FDC" w14:textId="76F62A74"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Searches using a provided biometric record against the specified collections (1:M search), including the option to re-rank using an orthogonal MES.</w:t>
            </w:r>
          </w:p>
        </w:tc>
      </w:tr>
      <w:tr w:rsidR="005F2263" w:rsidRPr="00446F20" w14:paraId="23CF6C2C" w14:textId="77777777" w:rsidTr="005F2263">
        <w:trPr>
          <w:cantSplit/>
          <w:trHeight w:val="75"/>
        </w:trPr>
        <w:tc>
          <w:tcPr>
            <w:cnfStyle w:val="001000000000" w:firstRow="0" w:lastRow="0" w:firstColumn="1" w:lastColumn="0" w:oddVBand="0" w:evenVBand="0" w:oddHBand="0" w:evenHBand="0" w:firstRowFirstColumn="0" w:firstRowLastColumn="0" w:lastRowFirstColumn="0" w:lastRowLastColumn="0"/>
            <w:tcW w:w="1170" w:type="pct"/>
          </w:tcPr>
          <w:p w14:paraId="670A8771" w14:textId="439630C3" w:rsidR="005F2263" w:rsidRPr="00446F20" w:rsidRDefault="005F2263" w:rsidP="009002ED">
            <w:pPr>
              <w:spacing w:before="60" w:after="60"/>
              <w:rPr>
                <w:b w:val="0"/>
              </w:rPr>
            </w:pPr>
            <w:r w:rsidRPr="00446F20">
              <w:rPr>
                <w:b w:val="0"/>
              </w:rPr>
              <w:t>Closed Set Search</w:t>
            </w:r>
          </w:p>
        </w:tc>
        <w:tc>
          <w:tcPr>
            <w:tcW w:w="469" w:type="pct"/>
          </w:tcPr>
          <w:p w14:paraId="697947E2" w14:textId="59C9D564"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Async</w:t>
            </w:r>
          </w:p>
        </w:tc>
        <w:tc>
          <w:tcPr>
            <w:tcW w:w="3361" w:type="pct"/>
          </w:tcPr>
          <w:p w14:paraId="32B2902B" w14:textId="7199BA0E" w:rsidR="005F2263" w:rsidRPr="00446F20" w:rsidRDefault="005F2263" w:rsidP="009002ED">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Performs a closed set search, to either: </w:t>
            </w:r>
          </w:p>
          <w:p w14:paraId="51CD7348" w14:textId="2820F4B8" w:rsidR="005F2263" w:rsidRPr="00446F20" w:rsidRDefault="005F2263" w:rsidP="001540A2">
            <w:pPr>
              <w:pStyle w:val="ListParagraph"/>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search all records within a group against each other </w:t>
            </w:r>
          </w:p>
          <w:p w14:paraId="4B374E9B" w14:textId="2F4A6A6D" w:rsidR="005F2263" w:rsidRPr="00446F20" w:rsidRDefault="005F2263" w:rsidP="001540A2">
            <w:pPr>
              <w:pStyle w:val="ListParagraph"/>
              <w:numPr>
                <w:ilvl w:val="0"/>
                <w:numId w:val="22"/>
              </w:num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search all records in one group against all records in a second group </w:t>
            </w:r>
          </w:p>
        </w:tc>
      </w:tr>
    </w:tbl>
    <w:p w14:paraId="709598C6" w14:textId="77777777" w:rsidR="00075EFC" w:rsidRDefault="00075EFC" w:rsidP="00A900BA">
      <w:pPr>
        <w:rPr>
          <w:lang w:eastAsia="en-US"/>
        </w:rPr>
      </w:pPr>
    </w:p>
    <w:p w14:paraId="705C85F0" w14:textId="671683AE" w:rsidR="006911A8" w:rsidRDefault="00446F20" w:rsidP="001F5E9D">
      <w:pPr>
        <w:pStyle w:val="Heading1"/>
        <w:spacing w:line="480" w:lineRule="auto"/>
      </w:pPr>
      <w:bookmarkStart w:id="45" w:name="_Toc124950213"/>
      <w:r>
        <w:lastRenderedPageBreak/>
        <w:t>I</w:t>
      </w:r>
      <w:r w:rsidR="008B07BE">
        <w:t>nfrastructure</w:t>
      </w:r>
      <w:r w:rsidR="006911A8">
        <w:t xml:space="preserve"> architecture</w:t>
      </w:r>
      <w:bookmarkEnd w:id="45"/>
    </w:p>
    <w:p w14:paraId="53579624" w14:textId="4024BF86" w:rsidR="00283B7B" w:rsidRDefault="0077359C" w:rsidP="002B3D3B">
      <w:pPr>
        <w:pStyle w:val="Heading2"/>
      </w:pPr>
      <w:bookmarkStart w:id="46" w:name="_Toc124950214"/>
      <w:r>
        <w:t>I</w:t>
      </w:r>
      <w:r w:rsidR="00283B7B">
        <w:t>nfrastructure</w:t>
      </w:r>
      <w:r>
        <w:t xml:space="preserve"> &amp; Platform</w:t>
      </w:r>
      <w:bookmarkEnd w:id="46"/>
    </w:p>
    <w:p w14:paraId="339B9CAA" w14:textId="1E2D7EF7" w:rsidR="00E90FB6" w:rsidRDefault="0051091C" w:rsidP="00283B7B">
      <w:pPr>
        <w:rPr>
          <w:lang w:eastAsia="en-US"/>
        </w:rPr>
      </w:pPr>
      <w:r>
        <w:rPr>
          <w:lang w:eastAsia="en-US"/>
        </w:rPr>
        <w:t xml:space="preserve">The infrastructure </w:t>
      </w:r>
      <w:r w:rsidR="00AC35E6">
        <w:rPr>
          <w:lang w:eastAsia="en-US"/>
        </w:rPr>
        <w:t>architect</w:t>
      </w:r>
      <w:r w:rsidR="0077359C">
        <w:rPr>
          <w:lang w:eastAsia="en-US"/>
        </w:rPr>
        <w:t>ure</w:t>
      </w:r>
      <w:r w:rsidR="00AC35E6">
        <w:rPr>
          <w:lang w:eastAsia="en-US"/>
        </w:rPr>
        <w:t xml:space="preserve"> </w:t>
      </w:r>
      <w:r>
        <w:rPr>
          <w:lang w:eastAsia="en-US"/>
        </w:rPr>
        <w:t xml:space="preserve">can be expressed using </w:t>
      </w:r>
      <w:proofErr w:type="gramStart"/>
      <w:r>
        <w:rPr>
          <w:lang w:eastAsia="en-US"/>
        </w:rPr>
        <w:t>a number of</w:t>
      </w:r>
      <w:proofErr w:type="gramEnd"/>
      <w:r>
        <w:rPr>
          <w:lang w:eastAsia="en-US"/>
        </w:rPr>
        <w:t xml:space="preserve"> different views</w:t>
      </w:r>
      <w:r w:rsidR="005259B5">
        <w:rPr>
          <w:lang w:eastAsia="en-US"/>
        </w:rPr>
        <w:t xml:space="preserve"> at differing levels of detail, right down to physical server specifications and detailed network diagrams</w:t>
      </w:r>
      <w:r>
        <w:rPr>
          <w:lang w:eastAsia="en-US"/>
        </w:rPr>
        <w:t>.</w:t>
      </w:r>
      <w:r w:rsidR="00135721">
        <w:rPr>
          <w:lang w:eastAsia="en-US"/>
        </w:rPr>
        <w:t xml:space="preserve"> </w:t>
      </w:r>
      <w:r>
        <w:rPr>
          <w:lang w:eastAsia="en-US"/>
        </w:rPr>
        <w:t xml:space="preserve">Our approach for this solution outline is to describe high-level logical views of the infrastructure, to demonstrate our understanding and to enable the areas of future change to be highlighted. </w:t>
      </w:r>
    </w:p>
    <w:p w14:paraId="39E5E8C8" w14:textId="0E920963" w:rsidR="0051091C" w:rsidRDefault="0051091C" w:rsidP="00283B7B">
      <w:pPr>
        <w:rPr>
          <w:lang w:eastAsia="en-US"/>
        </w:rPr>
      </w:pPr>
      <w:r>
        <w:rPr>
          <w:lang w:eastAsia="en-US"/>
        </w:rPr>
        <w:t>For a solution outline document</w:t>
      </w:r>
      <w:r w:rsidR="002A7913">
        <w:rPr>
          <w:lang w:eastAsia="en-US"/>
        </w:rPr>
        <w:t>, based on our approach from Architecture Decision 1 to build upon the existing solution, and</w:t>
      </w:r>
      <w:r>
        <w:rPr>
          <w:lang w:eastAsia="en-US"/>
        </w:rPr>
        <w:t xml:space="preserve"> with the information currently available </w:t>
      </w:r>
      <w:r w:rsidR="002A7913">
        <w:rPr>
          <w:lang w:eastAsia="en-US"/>
        </w:rPr>
        <w:t xml:space="preserve">via the ITT </w:t>
      </w:r>
      <w:r>
        <w:rPr>
          <w:lang w:eastAsia="en-US"/>
        </w:rPr>
        <w:t xml:space="preserve">we do not plan to fully recreate the </w:t>
      </w:r>
      <w:r w:rsidR="00FE4ED4">
        <w:rPr>
          <w:lang w:eastAsia="en-US"/>
        </w:rPr>
        <w:t xml:space="preserve">detailed </w:t>
      </w:r>
      <w:r>
        <w:rPr>
          <w:lang w:eastAsia="en-US"/>
        </w:rPr>
        <w:t xml:space="preserve">infrastructure views which we expect </w:t>
      </w:r>
      <w:r w:rsidR="00034004">
        <w:rPr>
          <w:lang w:eastAsia="en-US"/>
        </w:rPr>
        <w:t xml:space="preserve">will </w:t>
      </w:r>
      <w:r>
        <w:rPr>
          <w:lang w:eastAsia="en-US"/>
        </w:rPr>
        <w:t>already exist as part of the project documentation set.</w:t>
      </w:r>
    </w:p>
    <w:p w14:paraId="3C8C6FDC" w14:textId="690871E0" w:rsidR="00570E47" w:rsidRDefault="00056552" w:rsidP="00570E47">
      <w:pPr>
        <w:pStyle w:val="Heading3"/>
      </w:pPr>
      <w:bookmarkStart w:id="47" w:name="_Toc124950215"/>
      <w:r>
        <w:t>L</w:t>
      </w:r>
      <w:r w:rsidR="00570E47">
        <w:t>ocation view</w:t>
      </w:r>
      <w:bookmarkEnd w:id="47"/>
    </w:p>
    <w:p w14:paraId="670D0461" w14:textId="77777777" w:rsidR="009D7169" w:rsidRDefault="00351F23" w:rsidP="009D7169">
      <w:pPr>
        <w:keepNext/>
        <w:jc w:val="center"/>
      </w:pPr>
      <w:r w:rsidRPr="00351F23">
        <w:rPr>
          <w:noProof/>
          <w:lang w:eastAsia="en-US"/>
        </w:rPr>
        <w:drawing>
          <wp:inline distT="0" distB="0" distL="0" distR="0" wp14:anchorId="02248559" wp14:editId="35960E91">
            <wp:extent cx="3991889" cy="3120152"/>
            <wp:effectExtent l="12700" t="12700" r="8890" b="171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1">
                      <a:extLst>
                        <a:ext uri="{28A0092B-C50C-407E-A947-70E740481C1C}">
                          <a14:useLocalDpi xmlns:a14="http://schemas.microsoft.com/office/drawing/2010/main" val="0"/>
                        </a:ext>
                      </a:extLst>
                    </a:blip>
                    <a:stretch>
                      <a:fillRect/>
                    </a:stretch>
                  </pic:blipFill>
                  <pic:spPr>
                    <a:xfrm>
                      <a:off x="0" y="0"/>
                      <a:ext cx="3991889" cy="3120152"/>
                    </a:xfrm>
                    <a:prstGeom prst="rect">
                      <a:avLst/>
                    </a:prstGeom>
                    <a:ln>
                      <a:solidFill>
                        <a:schemeClr val="bg1">
                          <a:lumMod val="50000"/>
                        </a:schemeClr>
                      </a:solidFill>
                    </a:ln>
                  </pic:spPr>
                </pic:pic>
              </a:graphicData>
            </a:graphic>
          </wp:inline>
        </w:drawing>
      </w:r>
    </w:p>
    <w:p w14:paraId="5B3D3351" w14:textId="5C09BC87" w:rsidR="00351F23" w:rsidRPr="00351F23" w:rsidRDefault="009D7169" w:rsidP="009D7169">
      <w:pPr>
        <w:pStyle w:val="Caption"/>
      </w:pPr>
      <w:r>
        <w:t xml:space="preserve">Figure </w:t>
      </w:r>
      <w:r w:rsidR="00000000">
        <w:fldChar w:fldCharType="begin"/>
      </w:r>
      <w:r w:rsidR="00000000">
        <w:instrText xml:space="preserve"> SEQ Figure \* ARABIC </w:instrText>
      </w:r>
      <w:r w:rsidR="00000000">
        <w:fldChar w:fldCharType="separate"/>
      </w:r>
      <w:r w:rsidR="00F83731">
        <w:rPr>
          <w:noProof/>
        </w:rPr>
        <w:t>11</w:t>
      </w:r>
      <w:r w:rsidR="00000000">
        <w:rPr>
          <w:noProof/>
        </w:rPr>
        <w:fldChar w:fldCharType="end"/>
      </w:r>
      <w:r>
        <w:t xml:space="preserve"> </w:t>
      </w:r>
      <w:r w:rsidR="0062635C">
        <w:t>–</w:t>
      </w:r>
      <w:r>
        <w:t xml:space="preserve"> Logical Location View</w:t>
      </w:r>
    </w:p>
    <w:p w14:paraId="7888E819" w14:textId="7BF22F8E" w:rsidR="009D7169" w:rsidRDefault="00A23D04" w:rsidP="009D7169">
      <w:pPr>
        <w:rPr>
          <w:lang w:eastAsia="en-US"/>
        </w:rPr>
      </w:pPr>
      <w:r>
        <w:rPr>
          <w:lang w:eastAsia="en-US"/>
        </w:rPr>
        <w:t>The purpose of each zone is summarised in the table. Note that this topology repeats across the production, pre-production 1 and pre-production 2 environments.</w:t>
      </w:r>
    </w:p>
    <w:p w14:paraId="151741EA" w14:textId="77777777" w:rsidR="00A23D04" w:rsidRDefault="00A23D04" w:rsidP="009D7169">
      <w:pPr>
        <w:rPr>
          <w:lang w:eastAsia="en-US"/>
        </w:rPr>
      </w:pPr>
    </w:p>
    <w:tbl>
      <w:tblPr>
        <w:tblStyle w:val="GridTable1Light-Accent5"/>
        <w:tblW w:w="5000" w:type="pct"/>
        <w:tblLook w:val="04A0" w:firstRow="1" w:lastRow="0" w:firstColumn="1" w:lastColumn="0" w:noHBand="0" w:noVBand="1"/>
      </w:tblPr>
      <w:tblGrid>
        <w:gridCol w:w="1450"/>
        <w:gridCol w:w="1269"/>
        <w:gridCol w:w="6291"/>
      </w:tblGrid>
      <w:tr w:rsidR="009935D4" w:rsidRPr="00446F20" w14:paraId="6CAAEA1F"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05" w:type="pct"/>
            <w:shd w:val="clear" w:color="auto" w:fill="DEEAF6" w:themeFill="accent1" w:themeFillTint="33"/>
          </w:tcPr>
          <w:p w14:paraId="0C4DB7C6" w14:textId="6B276A0E" w:rsidR="009935D4" w:rsidRPr="00446F20" w:rsidRDefault="009935D4" w:rsidP="00742B45">
            <w:pPr>
              <w:spacing w:before="60" w:after="60"/>
            </w:pPr>
            <w:r w:rsidRPr="00446F20">
              <w:t>Physical Location</w:t>
            </w:r>
          </w:p>
        </w:tc>
        <w:tc>
          <w:tcPr>
            <w:tcW w:w="704" w:type="pct"/>
            <w:shd w:val="clear" w:color="auto" w:fill="DEEAF6" w:themeFill="accent1" w:themeFillTint="33"/>
          </w:tcPr>
          <w:p w14:paraId="1C8FDC0E" w14:textId="02DF5743" w:rsidR="009935D4" w:rsidRPr="00446F20" w:rsidRDefault="009935D4" w:rsidP="00742B45">
            <w:pPr>
              <w:spacing w:before="60" w:after="60"/>
              <w:cnfStyle w:val="100000000000" w:firstRow="1" w:lastRow="0" w:firstColumn="0" w:lastColumn="0" w:oddVBand="0" w:evenVBand="0" w:oddHBand="0" w:evenHBand="0" w:firstRowFirstColumn="0" w:firstRowLastColumn="0" w:lastRowFirstColumn="0" w:lastRowLastColumn="0"/>
            </w:pPr>
            <w:r w:rsidRPr="00446F20">
              <w:t>Logical Zone</w:t>
            </w:r>
          </w:p>
        </w:tc>
        <w:tc>
          <w:tcPr>
            <w:tcW w:w="3491" w:type="pct"/>
            <w:shd w:val="clear" w:color="auto" w:fill="DEEAF6" w:themeFill="accent1" w:themeFillTint="33"/>
          </w:tcPr>
          <w:p w14:paraId="55F9D69B" w14:textId="068CBA81" w:rsidR="009935D4" w:rsidRPr="00446F20" w:rsidRDefault="009935D4" w:rsidP="00742B45">
            <w:pPr>
              <w:spacing w:before="60" w:after="60"/>
              <w:cnfStyle w:val="100000000000" w:firstRow="1" w:lastRow="0" w:firstColumn="0" w:lastColumn="0" w:oddVBand="0" w:evenVBand="0" w:oddHBand="0" w:evenHBand="0" w:firstRowFirstColumn="0" w:firstRowLastColumn="0" w:lastRowFirstColumn="0" w:lastRowLastColumn="0"/>
            </w:pPr>
            <w:r w:rsidRPr="00446F20">
              <w:t>Description</w:t>
            </w:r>
          </w:p>
        </w:tc>
      </w:tr>
      <w:tr w:rsidR="00684BA0" w:rsidRPr="00446F20" w14:paraId="313B55D0"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4BBEBF02" w14:textId="166C9529" w:rsidR="00684BA0" w:rsidRPr="00446F20" w:rsidRDefault="00A80530" w:rsidP="00742B45">
            <w:pPr>
              <w:spacing w:before="60" w:after="60"/>
              <w:rPr>
                <w:b w:val="0"/>
              </w:rPr>
            </w:pPr>
            <w:r w:rsidRPr="00446F20">
              <w:rPr>
                <w:b w:val="0"/>
              </w:rPr>
              <w:t>HOB Central location</w:t>
            </w:r>
          </w:p>
        </w:tc>
        <w:tc>
          <w:tcPr>
            <w:tcW w:w="704" w:type="pct"/>
          </w:tcPr>
          <w:p w14:paraId="6FB28A3D" w14:textId="2ACFD89B" w:rsidR="00684BA0" w:rsidRPr="00446F20" w:rsidRDefault="00684BA0"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Central Zone</w:t>
            </w:r>
          </w:p>
        </w:tc>
        <w:tc>
          <w:tcPr>
            <w:tcW w:w="3491" w:type="pct"/>
          </w:tcPr>
          <w:p w14:paraId="2F6E302F" w14:textId="1EFFFFDE" w:rsidR="00684BA0" w:rsidRPr="00446F20" w:rsidRDefault="006F3C25" w:rsidP="00684BA0">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Location of the existing matcher systems IDENT1 and IABS that will use the strategic </w:t>
            </w:r>
            <w:r w:rsidR="005B4661" w:rsidRPr="00446F20">
              <w:t xml:space="preserve">HOB </w:t>
            </w:r>
            <w:r w:rsidRPr="00446F20">
              <w:t>Matcher.</w:t>
            </w:r>
            <w:r w:rsidR="009324B5" w:rsidRPr="00446F20">
              <w:t xml:space="preserve"> </w:t>
            </w:r>
            <w:r w:rsidR="00415023" w:rsidRPr="00446F20">
              <w:t>These are understood to be migrating to a cloud location from the current on-premises hosting.</w:t>
            </w:r>
          </w:p>
        </w:tc>
      </w:tr>
      <w:tr w:rsidR="00684BA0" w:rsidRPr="00446F20" w14:paraId="21A86A3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44973F88" w14:textId="73BDEC53" w:rsidR="00684BA0" w:rsidRPr="00446F20" w:rsidRDefault="00684BA0" w:rsidP="00742B45">
            <w:pPr>
              <w:spacing w:before="60" w:after="60"/>
              <w:rPr>
                <w:b w:val="0"/>
              </w:rPr>
            </w:pPr>
            <w:r w:rsidRPr="00446F20">
              <w:rPr>
                <w:b w:val="0"/>
              </w:rPr>
              <w:t>Crown DCs 1 &amp; 2</w:t>
            </w:r>
          </w:p>
        </w:tc>
        <w:tc>
          <w:tcPr>
            <w:tcW w:w="704" w:type="pct"/>
          </w:tcPr>
          <w:p w14:paraId="796D157A" w14:textId="4AE261F9" w:rsidR="00684BA0" w:rsidRPr="00446F20" w:rsidRDefault="00B53506"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DMZ</w:t>
            </w:r>
          </w:p>
        </w:tc>
        <w:tc>
          <w:tcPr>
            <w:tcW w:w="3491" w:type="pct"/>
          </w:tcPr>
          <w:p w14:paraId="68DDD7B0" w14:textId="43E99145" w:rsidR="00684BA0" w:rsidRPr="00446F20" w:rsidRDefault="00627476" w:rsidP="00684BA0">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Security zone to receive incoming requests, providing separation from the remaining matching zones, and allowing security management </w:t>
            </w:r>
            <w:r w:rsidR="000B15FA" w:rsidRPr="00446F20">
              <w:t xml:space="preserve">including content inspection </w:t>
            </w:r>
            <w:r w:rsidRPr="00446F20">
              <w:t>of inbound requests.</w:t>
            </w:r>
            <w:r w:rsidR="003E3576" w:rsidRPr="00446F20">
              <w:t xml:space="preserve"> This logical zone is present in both physical </w:t>
            </w:r>
            <w:proofErr w:type="gramStart"/>
            <w:r w:rsidR="003E3576" w:rsidRPr="00446F20">
              <w:t>data-centres</w:t>
            </w:r>
            <w:proofErr w:type="gramEnd"/>
            <w:r w:rsidR="003E3576" w:rsidRPr="00446F20">
              <w:t>.</w:t>
            </w:r>
          </w:p>
        </w:tc>
      </w:tr>
      <w:tr w:rsidR="00684BA0" w:rsidRPr="00446F20" w14:paraId="62B272A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4F1D1B34" w14:textId="2BC902AC" w:rsidR="00684BA0" w:rsidRPr="00446F20" w:rsidRDefault="00684BA0" w:rsidP="00742B45">
            <w:pPr>
              <w:spacing w:before="60" w:after="60"/>
              <w:rPr>
                <w:b w:val="0"/>
              </w:rPr>
            </w:pPr>
            <w:r w:rsidRPr="00446F20">
              <w:rPr>
                <w:b w:val="0"/>
              </w:rPr>
              <w:lastRenderedPageBreak/>
              <w:t>Crown DCs 1 &amp; 2</w:t>
            </w:r>
          </w:p>
        </w:tc>
        <w:tc>
          <w:tcPr>
            <w:tcW w:w="704" w:type="pct"/>
          </w:tcPr>
          <w:p w14:paraId="2AA980C5" w14:textId="4713AD17" w:rsidR="00684BA0" w:rsidRPr="00446F20" w:rsidRDefault="00B53506"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MSB Zone</w:t>
            </w:r>
          </w:p>
        </w:tc>
        <w:tc>
          <w:tcPr>
            <w:tcW w:w="3491" w:type="pct"/>
          </w:tcPr>
          <w:p w14:paraId="43BDC81A" w14:textId="62745E81" w:rsidR="00684BA0" w:rsidRPr="00446F20" w:rsidRDefault="00F95899" w:rsidP="00684BA0">
            <w:pPr>
              <w:spacing w:before="60" w:after="60"/>
              <w:cnfStyle w:val="000000000000" w:firstRow="0" w:lastRow="0" w:firstColumn="0" w:lastColumn="0" w:oddVBand="0" w:evenVBand="0" w:oddHBand="0" w:evenHBand="0" w:firstRowFirstColumn="0" w:firstRowLastColumn="0" w:lastRowFirstColumn="0" w:lastRowLastColumn="0"/>
            </w:pPr>
            <w:r w:rsidRPr="00446F20">
              <w:t>Zone containing the matcher services bus (</w:t>
            </w:r>
            <w:proofErr w:type="spellStart"/>
            <w:r w:rsidRPr="00446F20">
              <w:t>BioSP</w:t>
            </w:r>
            <w:proofErr w:type="spellEnd"/>
            <w:r w:rsidRPr="00446F20">
              <w:t xml:space="preserve">) and related components </w:t>
            </w:r>
            <w:proofErr w:type="gramStart"/>
            <w:r w:rsidRPr="00446F20">
              <w:t>e.g.</w:t>
            </w:r>
            <w:proofErr w:type="gramEnd"/>
            <w:r w:rsidRPr="00446F20">
              <w:t xml:space="preserve"> BAT manager, </w:t>
            </w:r>
            <w:proofErr w:type="spellStart"/>
            <w:r w:rsidRPr="00446F20">
              <w:t>ImpEx</w:t>
            </w:r>
            <w:proofErr w:type="spellEnd"/>
            <w:r w:rsidRPr="00446F20">
              <w:t xml:space="preserve"> tool, etc.</w:t>
            </w:r>
            <w:r w:rsidR="003E3576" w:rsidRPr="00446F20">
              <w:t xml:space="preserve"> This logical zone is present in both physical </w:t>
            </w:r>
            <w:proofErr w:type="gramStart"/>
            <w:r w:rsidR="003E3576" w:rsidRPr="00446F20">
              <w:t>data-centres</w:t>
            </w:r>
            <w:proofErr w:type="gramEnd"/>
            <w:r w:rsidR="003E3576" w:rsidRPr="00446F20">
              <w:t>.</w:t>
            </w:r>
          </w:p>
        </w:tc>
      </w:tr>
      <w:tr w:rsidR="00684BA0" w:rsidRPr="00446F20" w14:paraId="7E1962C3"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7B92BB42" w14:textId="36AE347A" w:rsidR="00684BA0" w:rsidRPr="00446F20" w:rsidRDefault="00684BA0" w:rsidP="00742B45">
            <w:pPr>
              <w:spacing w:before="60" w:after="60"/>
              <w:rPr>
                <w:b w:val="0"/>
              </w:rPr>
            </w:pPr>
            <w:r w:rsidRPr="00446F20">
              <w:rPr>
                <w:b w:val="0"/>
              </w:rPr>
              <w:t>Crown DCs 1 &amp; 2</w:t>
            </w:r>
          </w:p>
        </w:tc>
        <w:tc>
          <w:tcPr>
            <w:tcW w:w="704" w:type="pct"/>
          </w:tcPr>
          <w:p w14:paraId="4726CA56" w14:textId="15693002" w:rsidR="00684BA0" w:rsidRPr="00446F20" w:rsidRDefault="00B53506" w:rsidP="00742B45">
            <w:pPr>
              <w:spacing w:before="60" w:after="60"/>
              <w:cnfStyle w:val="000000000000" w:firstRow="0" w:lastRow="0" w:firstColumn="0" w:lastColumn="0" w:oddVBand="0" w:evenVBand="0" w:oddHBand="0" w:evenHBand="0" w:firstRowFirstColumn="0" w:firstRowLastColumn="0" w:lastRowFirstColumn="0" w:lastRowLastColumn="0"/>
            </w:pPr>
            <w:r w:rsidRPr="00446F20">
              <w:t>MES Zone</w:t>
            </w:r>
          </w:p>
        </w:tc>
        <w:tc>
          <w:tcPr>
            <w:tcW w:w="3491" w:type="pct"/>
          </w:tcPr>
          <w:p w14:paraId="362D2CB8" w14:textId="4BAA72EC" w:rsidR="00684BA0" w:rsidRPr="00446F20" w:rsidRDefault="008773A7" w:rsidP="00684BA0">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Zone containing the </w:t>
            </w:r>
            <w:proofErr w:type="spellStart"/>
            <w:r w:rsidRPr="00446F20">
              <w:t>Idemia</w:t>
            </w:r>
            <w:proofErr w:type="spellEnd"/>
            <w:r w:rsidR="004628BD" w:rsidRPr="00446F20">
              <w:t xml:space="preserve"> &amp; NEC</w:t>
            </w:r>
            <w:r w:rsidRPr="00446F20">
              <w:t xml:space="preserve"> matching engine</w:t>
            </w:r>
            <w:r w:rsidR="004628BD" w:rsidRPr="00446F20">
              <w:t xml:space="preserve">s. </w:t>
            </w:r>
            <w:r w:rsidR="003E3576" w:rsidRPr="00446F20">
              <w:t xml:space="preserve">This logical zone is present in both physical </w:t>
            </w:r>
            <w:proofErr w:type="gramStart"/>
            <w:r w:rsidR="003E3576" w:rsidRPr="00446F20">
              <w:t>data-centres</w:t>
            </w:r>
            <w:proofErr w:type="gramEnd"/>
            <w:r w:rsidR="003E3576" w:rsidRPr="00446F20">
              <w:t>.</w:t>
            </w:r>
          </w:p>
        </w:tc>
      </w:tr>
      <w:tr w:rsidR="003E2618" w:rsidRPr="00446F20" w14:paraId="5A43946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606F6B0D" w14:textId="544A1459" w:rsidR="003E2618" w:rsidRPr="00446F20" w:rsidRDefault="003E2618" w:rsidP="003E2618">
            <w:pPr>
              <w:spacing w:before="60" w:after="60"/>
              <w:rPr>
                <w:b w:val="0"/>
              </w:rPr>
            </w:pPr>
            <w:r w:rsidRPr="00446F20">
              <w:rPr>
                <w:b w:val="0"/>
              </w:rPr>
              <w:t>Crown DCs 1 &amp; 2</w:t>
            </w:r>
          </w:p>
        </w:tc>
        <w:tc>
          <w:tcPr>
            <w:tcW w:w="704" w:type="pct"/>
          </w:tcPr>
          <w:p w14:paraId="2D6AB587" w14:textId="375E5E55" w:rsidR="003E2618" w:rsidRPr="00446F20" w:rsidRDefault="003E2618" w:rsidP="003E2618">
            <w:pPr>
              <w:spacing w:before="60" w:after="60"/>
              <w:cnfStyle w:val="000000000000" w:firstRow="0" w:lastRow="0" w:firstColumn="0" w:lastColumn="0" w:oddVBand="0" w:evenVBand="0" w:oddHBand="0" w:evenHBand="0" w:firstRowFirstColumn="0" w:firstRowLastColumn="0" w:lastRowFirstColumn="0" w:lastRowLastColumn="0"/>
            </w:pPr>
            <w:r w:rsidRPr="00446F20">
              <w:t>Platform Services Zone</w:t>
            </w:r>
          </w:p>
        </w:tc>
        <w:tc>
          <w:tcPr>
            <w:tcW w:w="3491" w:type="pct"/>
          </w:tcPr>
          <w:p w14:paraId="71C2D3C8" w14:textId="43DD93F7" w:rsidR="003E2618" w:rsidRPr="00446F20" w:rsidRDefault="006B0726" w:rsidP="003E2618">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Zone containing the management </w:t>
            </w:r>
            <w:r w:rsidR="009730E2" w:rsidRPr="00446F20">
              <w:t xml:space="preserve">software to run the service, including SIEM, systems monitoring, patching, configuration management etc. This logical zone is present in both physical </w:t>
            </w:r>
            <w:proofErr w:type="gramStart"/>
            <w:r w:rsidR="009730E2" w:rsidRPr="00446F20">
              <w:t>data-centres</w:t>
            </w:r>
            <w:proofErr w:type="gramEnd"/>
            <w:r w:rsidR="009730E2" w:rsidRPr="00446F20">
              <w:t xml:space="preserve">. </w:t>
            </w:r>
          </w:p>
        </w:tc>
      </w:tr>
      <w:tr w:rsidR="0053327D" w:rsidRPr="00446F20" w14:paraId="625D0CEF" w14:textId="77777777" w:rsidTr="0053327D">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20B7927D" w14:textId="18DA5A71" w:rsidR="0053327D" w:rsidRPr="00446F20" w:rsidRDefault="0053327D" w:rsidP="0053327D">
            <w:pPr>
              <w:spacing w:before="60" w:after="60"/>
            </w:pPr>
            <w:r w:rsidRPr="00446F20">
              <w:rPr>
                <w:b w:val="0"/>
              </w:rPr>
              <w:t>Crown DCs 1 &amp; 2</w:t>
            </w:r>
          </w:p>
        </w:tc>
        <w:tc>
          <w:tcPr>
            <w:tcW w:w="704" w:type="pct"/>
          </w:tcPr>
          <w:p w14:paraId="3D7B7B0F" w14:textId="0C44F1F1"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t>Common</w:t>
            </w:r>
            <w:r w:rsidRPr="00446F20">
              <w:t xml:space="preserve"> Services Zone</w:t>
            </w:r>
          </w:p>
        </w:tc>
        <w:tc>
          <w:tcPr>
            <w:tcW w:w="3491" w:type="pct"/>
          </w:tcPr>
          <w:p w14:paraId="452CCA63" w14:textId="3E4DCA4D"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Zone </w:t>
            </w:r>
            <w:r>
              <w:t xml:space="preserve">which enables connection to external networks. Used for connection to </w:t>
            </w:r>
            <w:proofErr w:type="gramStart"/>
            <w:r>
              <w:t>internet based</w:t>
            </w:r>
            <w:proofErr w:type="gramEnd"/>
            <w:r>
              <w:t xml:space="preserve"> services to retrieve security patches, and for access to the POISE based Service</w:t>
            </w:r>
            <w:r w:rsidR="0088453D">
              <w:t xml:space="preserve"> </w:t>
            </w:r>
            <w:r>
              <w:t xml:space="preserve">Now tooling. </w:t>
            </w:r>
            <w:r w:rsidRPr="00446F20">
              <w:t xml:space="preserve">This logical zone is present in both physical </w:t>
            </w:r>
            <w:proofErr w:type="gramStart"/>
            <w:r w:rsidRPr="00446F20">
              <w:t>data-centres</w:t>
            </w:r>
            <w:proofErr w:type="gramEnd"/>
            <w:r w:rsidRPr="00446F20">
              <w:t xml:space="preserve">. </w:t>
            </w:r>
          </w:p>
        </w:tc>
      </w:tr>
      <w:tr w:rsidR="0053327D" w:rsidRPr="00446F20" w14:paraId="19DD1C15"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0F43F7AB" w14:textId="4D6BB77C" w:rsidR="0053327D" w:rsidRPr="00446F20" w:rsidRDefault="0053327D" w:rsidP="0053327D">
            <w:pPr>
              <w:spacing w:before="60" w:after="60"/>
            </w:pPr>
            <w:r w:rsidRPr="00446F20">
              <w:rPr>
                <w:b w:val="0"/>
                <w:bCs w:val="0"/>
              </w:rPr>
              <w:t>IBM Hursley</w:t>
            </w:r>
          </w:p>
        </w:tc>
        <w:tc>
          <w:tcPr>
            <w:tcW w:w="704" w:type="pct"/>
          </w:tcPr>
          <w:p w14:paraId="3D810D2C" w14:textId="386ADD73"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rsidRPr="00446F20">
              <w:t>Support Site 1</w:t>
            </w:r>
          </w:p>
        </w:tc>
        <w:tc>
          <w:tcPr>
            <w:tcW w:w="3491" w:type="pct"/>
          </w:tcPr>
          <w:p w14:paraId="1AE337B7" w14:textId="1168D27E"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rsidRPr="00446F20">
              <w:t>Site used by project / support team with network connectivity to Matcher technical components using thin client / remote desktop. This connection assumed to be via the DMZ and terminated at a remote desktop server in the platform services zone.</w:t>
            </w:r>
          </w:p>
        </w:tc>
      </w:tr>
      <w:tr w:rsidR="0053327D" w:rsidRPr="00446F20" w14:paraId="6E0EC9E2"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196138CF" w14:textId="7E271D40" w:rsidR="0053327D" w:rsidRPr="00446F20" w:rsidRDefault="0053327D" w:rsidP="0053327D">
            <w:pPr>
              <w:spacing w:before="60" w:after="60"/>
            </w:pPr>
            <w:r w:rsidRPr="00446F20">
              <w:rPr>
                <w:b w:val="0"/>
              </w:rPr>
              <w:t>IBM Leicester</w:t>
            </w:r>
          </w:p>
        </w:tc>
        <w:tc>
          <w:tcPr>
            <w:tcW w:w="704" w:type="pct"/>
          </w:tcPr>
          <w:p w14:paraId="41CD1CE3" w14:textId="3D9A2373"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rsidRPr="00446F20">
              <w:t>Support Site 2</w:t>
            </w:r>
          </w:p>
        </w:tc>
        <w:tc>
          <w:tcPr>
            <w:tcW w:w="3491" w:type="pct"/>
          </w:tcPr>
          <w:p w14:paraId="74DA1970" w14:textId="36E479D9"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rsidRPr="00446F20">
              <w:t>Site used by project / support team with network connectivity to Matcher technical components using thin client / remote desktop. This connection is assumed to be via the DMZ and terminated at a remote desktop server in the platform services zone.</w:t>
            </w:r>
          </w:p>
        </w:tc>
      </w:tr>
      <w:tr w:rsidR="0053327D" w:rsidRPr="00446F20" w14:paraId="20695231"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4575CBEF" w14:textId="4CB40B46" w:rsidR="0053327D" w:rsidRPr="00AB059C" w:rsidRDefault="0053327D" w:rsidP="0053327D">
            <w:pPr>
              <w:spacing w:before="60" w:after="60"/>
              <w:rPr>
                <w:b w:val="0"/>
                <w:bCs w:val="0"/>
              </w:rPr>
            </w:pPr>
            <w:r w:rsidRPr="00AB059C">
              <w:rPr>
                <w:b w:val="0"/>
                <w:bCs w:val="0"/>
              </w:rPr>
              <w:t>Portsmouth</w:t>
            </w:r>
          </w:p>
        </w:tc>
        <w:tc>
          <w:tcPr>
            <w:tcW w:w="704" w:type="pct"/>
          </w:tcPr>
          <w:p w14:paraId="531D5E20" w14:textId="457B9203"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t>Primary Witness Site</w:t>
            </w:r>
          </w:p>
        </w:tc>
        <w:tc>
          <w:tcPr>
            <w:tcW w:w="3491" w:type="pct"/>
          </w:tcPr>
          <w:p w14:paraId="28B0C459" w14:textId="011DD985"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t xml:space="preserve">Location </w:t>
            </w:r>
            <w:r w:rsidRPr="00446F20">
              <w:t>used to host the witness services used to tie-break clusters to avoid split-brain in certain DR scenarios</w:t>
            </w:r>
            <w:r>
              <w:t>. This will host the primary witness services that manage the cluster quorum in normal circumstances.</w:t>
            </w:r>
          </w:p>
        </w:tc>
      </w:tr>
      <w:tr w:rsidR="0053327D" w:rsidRPr="00446F20" w14:paraId="2EED931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805" w:type="pct"/>
          </w:tcPr>
          <w:p w14:paraId="535164B4" w14:textId="4D4D039F" w:rsidR="0053327D" w:rsidRPr="00446F20" w:rsidRDefault="0053327D" w:rsidP="0053327D">
            <w:pPr>
              <w:spacing w:before="60" w:after="60"/>
            </w:pPr>
            <w:r w:rsidRPr="00446F20">
              <w:rPr>
                <w:b w:val="0"/>
                <w:bCs w:val="0"/>
              </w:rPr>
              <w:t>IBM Hursley</w:t>
            </w:r>
          </w:p>
        </w:tc>
        <w:tc>
          <w:tcPr>
            <w:tcW w:w="704" w:type="pct"/>
          </w:tcPr>
          <w:p w14:paraId="7491232E" w14:textId="00DBC191"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t>Secondary Witness Site</w:t>
            </w:r>
          </w:p>
        </w:tc>
        <w:tc>
          <w:tcPr>
            <w:tcW w:w="3491" w:type="pct"/>
          </w:tcPr>
          <w:p w14:paraId="7EFF9B16" w14:textId="6D56D90D" w:rsidR="0053327D" w:rsidRPr="00446F20" w:rsidRDefault="0053327D" w:rsidP="0053327D">
            <w:pPr>
              <w:spacing w:before="60" w:after="60"/>
              <w:cnfStyle w:val="000000000000" w:firstRow="0" w:lastRow="0" w:firstColumn="0" w:lastColumn="0" w:oddVBand="0" w:evenVBand="0" w:oddHBand="0" w:evenHBand="0" w:firstRowFirstColumn="0" w:firstRowLastColumn="0" w:lastRowFirstColumn="0" w:lastRowLastColumn="0"/>
            </w:pPr>
            <w:r>
              <w:t xml:space="preserve">Location </w:t>
            </w:r>
            <w:r w:rsidRPr="00446F20">
              <w:t>used to host the witness services used to tie-break clusters to avoid split-brain in certain DR scenarios</w:t>
            </w:r>
            <w:r>
              <w:t>. This will host the secondary witness services that manage the cluster quorum if the primary witness service is unavailable.</w:t>
            </w:r>
          </w:p>
        </w:tc>
      </w:tr>
    </w:tbl>
    <w:p w14:paraId="13C6D3EF" w14:textId="3CB2C3E5" w:rsidR="00006CF9" w:rsidRPr="00006CF9" w:rsidRDefault="00006CF9" w:rsidP="00006CF9">
      <w:pPr>
        <w:rPr>
          <w:lang w:eastAsia="en-US"/>
        </w:rPr>
      </w:pPr>
    </w:p>
    <w:p w14:paraId="799D2458" w14:textId="630BF93A" w:rsidR="00570E47" w:rsidRDefault="00A03286" w:rsidP="00570E47">
      <w:pPr>
        <w:pStyle w:val="Heading3"/>
      </w:pPr>
      <w:bookmarkStart w:id="48" w:name="_Toc124950216"/>
      <w:r>
        <w:t>Operational Model</w:t>
      </w:r>
      <w:bookmarkEnd w:id="48"/>
    </w:p>
    <w:p w14:paraId="270177F6" w14:textId="01AAC693" w:rsidR="00F73F66" w:rsidRDefault="00DF7B88" w:rsidP="00DF7B88">
      <w:pPr>
        <w:rPr>
          <w:lang w:eastAsia="en-US"/>
        </w:rPr>
      </w:pPr>
      <w:r>
        <w:rPr>
          <w:lang w:eastAsia="en-US"/>
        </w:rPr>
        <w:t xml:space="preserve">The IBM architecture method uses a concept of ‘deployment units’ to establish </w:t>
      </w:r>
      <w:r w:rsidR="005B4661">
        <w:rPr>
          <w:lang w:eastAsia="en-US"/>
        </w:rPr>
        <w:t>traceability</w:t>
      </w:r>
      <w:r>
        <w:rPr>
          <w:lang w:eastAsia="en-US"/>
        </w:rPr>
        <w:t xml:space="preserve"> / linkage from the application view in the component model to the infrastructure view in the operational model. </w:t>
      </w:r>
      <w:r w:rsidR="0025489B">
        <w:rPr>
          <w:lang w:eastAsia="en-US"/>
        </w:rPr>
        <w:t>This</w:t>
      </w:r>
      <w:r w:rsidR="0025489B" w:rsidRPr="0025489B">
        <w:rPr>
          <w:lang w:eastAsia="en-US"/>
        </w:rPr>
        <w:t xml:space="preserve"> </w:t>
      </w:r>
      <w:r w:rsidR="0025489B">
        <w:rPr>
          <w:lang w:eastAsia="en-US"/>
        </w:rPr>
        <w:t>can</w:t>
      </w:r>
      <w:r w:rsidR="00F73F66">
        <w:rPr>
          <w:lang w:eastAsia="en-US"/>
        </w:rPr>
        <w:t>:</w:t>
      </w:r>
      <w:r w:rsidR="0025489B">
        <w:rPr>
          <w:lang w:eastAsia="en-US"/>
        </w:rPr>
        <w:t xml:space="preserve"> </w:t>
      </w:r>
    </w:p>
    <w:p w14:paraId="79E7C003" w14:textId="77777777" w:rsidR="00F73F66" w:rsidRDefault="0025489B" w:rsidP="00F73F66">
      <w:pPr>
        <w:pStyle w:val="ListParagraph"/>
        <w:numPr>
          <w:ilvl w:val="0"/>
          <w:numId w:val="22"/>
        </w:numPr>
      </w:pPr>
      <w:r w:rsidRPr="0025489B">
        <w:t xml:space="preserve">simplify the placement of </w:t>
      </w:r>
      <w:r>
        <w:t xml:space="preserve">application </w:t>
      </w:r>
      <w:r w:rsidRPr="0025489B">
        <w:t xml:space="preserve">components onto </w:t>
      </w:r>
      <w:r>
        <w:t xml:space="preserve">server </w:t>
      </w:r>
      <w:r w:rsidRPr="0025489B">
        <w:t xml:space="preserve">nodes by grouping components </w:t>
      </w:r>
      <w:r>
        <w:t>to be</w:t>
      </w:r>
      <w:r w:rsidRPr="0025489B">
        <w:t xml:space="preserve"> deploy</w:t>
      </w:r>
      <w:r w:rsidR="00E946B1">
        <w:t>ed</w:t>
      </w:r>
      <w:r w:rsidRPr="0025489B">
        <w:t xml:space="preserve"> </w:t>
      </w:r>
      <w:r>
        <w:t xml:space="preserve">as a collective </w:t>
      </w:r>
      <w:r w:rsidRPr="0025489B">
        <w:t>unit</w:t>
      </w:r>
      <w:r w:rsidR="003E671C">
        <w:t xml:space="preserve"> or package</w:t>
      </w:r>
    </w:p>
    <w:p w14:paraId="65307529" w14:textId="0AA6AFCB" w:rsidR="00DF7B88" w:rsidRDefault="003E671C" w:rsidP="00F73F66">
      <w:pPr>
        <w:pStyle w:val="ListParagraph"/>
        <w:numPr>
          <w:ilvl w:val="0"/>
          <w:numId w:val="22"/>
        </w:numPr>
      </w:pPr>
      <w:r>
        <w:t xml:space="preserve">or draw out relevant operational detail by splitting components </w:t>
      </w:r>
      <w:r w:rsidR="00501A93">
        <w:t>or introducing supporting operational components that are not part of the logical application view</w:t>
      </w:r>
      <w:r w:rsidR="00F73F66">
        <w:t xml:space="preserve"> or to cater for other run-time concerns </w:t>
      </w:r>
      <w:proofErr w:type="gramStart"/>
      <w:r w:rsidR="00F73F66">
        <w:t>e.g.</w:t>
      </w:r>
      <w:proofErr w:type="gramEnd"/>
      <w:r w:rsidR="00F73F66">
        <w:t xml:space="preserve"> some parts of a component which are resource intensive might be deployed independently</w:t>
      </w:r>
    </w:p>
    <w:p w14:paraId="37B2B525" w14:textId="58D6D8C5" w:rsidR="00683CF0" w:rsidRDefault="00525510" w:rsidP="00683CF0">
      <w:r>
        <w:t>Deployment units are then mapped to ‘</w:t>
      </w:r>
      <w:r w:rsidR="00BE3835">
        <w:t>logical</w:t>
      </w:r>
      <w:r>
        <w:t xml:space="preserve"> nodes’, which represent logical servers</w:t>
      </w:r>
      <w:r w:rsidR="00384FA2">
        <w:t xml:space="preserve"> which are then placed in the appropriate locations</w:t>
      </w:r>
      <w:r>
        <w:t xml:space="preserve">. At this </w:t>
      </w:r>
      <w:r w:rsidR="00384FA2">
        <w:t>stage</w:t>
      </w:r>
      <w:r>
        <w:t xml:space="preserve"> of </w:t>
      </w:r>
      <w:r w:rsidR="00384FA2">
        <w:t xml:space="preserve">operational </w:t>
      </w:r>
      <w:r>
        <w:t>modelling</w:t>
      </w:r>
      <w:r w:rsidR="00384FA2">
        <w:t>,</w:t>
      </w:r>
      <w:r>
        <w:t xml:space="preserve"> </w:t>
      </w:r>
      <w:r w:rsidR="00384FA2">
        <w:t>nodes</w:t>
      </w:r>
      <w:r w:rsidR="004A4E50">
        <w:t xml:space="preserve"> </w:t>
      </w:r>
      <w:r w:rsidR="004A4E50">
        <w:lastRenderedPageBreak/>
        <w:t>are represented as logical servers – the number of nodes in clusters and the sizing is added later at the physical node stage.</w:t>
      </w:r>
    </w:p>
    <w:p w14:paraId="6EC6A3F7" w14:textId="77777777" w:rsidR="00376950" w:rsidRDefault="006C1E4A" w:rsidP="00803B10">
      <w:pPr>
        <w:rPr>
          <w:highlight w:val="yellow"/>
        </w:rPr>
      </w:pPr>
      <w:r>
        <w:rPr>
          <w:lang w:eastAsia="en-US"/>
        </w:rPr>
        <w:t xml:space="preserve">The table below maps the </w:t>
      </w:r>
      <w:r w:rsidR="00E946B1">
        <w:rPr>
          <w:lang w:eastAsia="en-US"/>
        </w:rPr>
        <w:t>application components to corresponding deployment units</w:t>
      </w:r>
      <w:r w:rsidR="00C2305B">
        <w:rPr>
          <w:lang w:eastAsia="en-US"/>
        </w:rPr>
        <w:t xml:space="preserve"> to corresponding specified server nodes.</w:t>
      </w:r>
    </w:p>
    <w:p w14:paraId="0F2A5B42" w14:textId="77777777" w:rsidR="00376950" w:rsidRPr="00803B10" w:rsidRDefault="00376950" w:rsidP="00803B10">
      <w:pPr>
        <w:rPr>
          <w:highlight w:val="yellow"/>
        </w:rPr>
      </w:pPr>
    </w:p>
    <w:tbl>
      <w:tblPr>
        <w:tblStyle w:val="GridTable1Light-Accent5"/>
        <w:tblW w:w="5000" w:type="pct"/>
        <w:tblLayout w:type="fixed"/>
        <w:tblLook w:val="04A0" w:firstRow="1" w:lastRow="0" w:firstColumn="1" w:lastColumn="0" w:noHBand="0" w:noVBand="1"/>
      </w:tblPr>
      <w:tblGrid>
        <w:gridCol w:w="1836"/>
        <w:gridCol w:w="2269"/>
        <w:gridCol w:w="1986"/>
        <w:gridCol w:w="2919"/>
      </w:tblGrid>
      <w:tr w:rsidR="002D7A2A" w:rsidRPr="00446F20" w14:paraId="01D06584" w14:textId="77777777" w:rsidTr="005B466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19" w:type="pct"/>
            <w:shd w:val="clear" w:color="auto" w:fill="DEEAF6" w:themeFill="accent1" w:themeFillTint="33"/>
          </w:tcPr>
          <w:p w14:paraId="2DF7543B" w14:textId="77777777" w:rsidR="002D7A2A" w:rsidRPr="00446F20" w:rsidRDefault="002D7A2A" w:rsidP="006C6DCB">
            <w:pPr>
              <w:spacing w:before="60" w:after="60"/>
            </w:pPr>
            <w:r w:rsidRPr="00446F20">
              <w:t>Component</w:t>
            </w:r>
          </w:p>
        </w:tc>
        <w:tc>
          <w:tcPr>
            <w:tcW w:w="1259" w:type="pct"/>
            <w:shd w:val="clear" w:color="auto" w:fill="DEEAF6" w:themeFill="accent1" w:themeFillTint="33"/>
          </w:tcPr>
          <w:p w14:paraId="54F40F10" w14:textId="3B251741" w:rsidR="002D7A2A" w:rsidRPr="00446F20" w:rsidRDefault="002D7A2A" w:rsidP="006C6DCB">
            <w:pPr>
              <w:spacing w:before="60" w:after="60"/>
              <w:cnfStyle w:val="100000000000" w:firstRow="1" w:lastRow="0" w:firstColumn="0" w:lastColumn="0" w:oddVBand="0" w:evenVBand="0" w:oddHBand="0" w:evenHBand="0" w:firstRowFirstColumn="0" w:firstRowLastColumn="0" w:lastRowFirstColumn="0" w:lastRowLastColumn="0"/>
            </w:pPr>
            <w:r w:rsidRPr="00446F20">
              <w:t>Deployment Unit</w:t>
            </w:r>
          </w:p>
        </w:tc>
        <w:tc>
          <w:tcPr>
            <w:tcW w:w="1102" w:type="pct"/>
            <w:shd w:val="clear" w:color="auto" w:fill="DEEAF6" w:themeFill="accent1" w:themeFillTint="33"/>
          </w:tcPr>
          <w:p w14:paraId="2276C42F" w14:textId="284D449B" w:rsidR="002D7A2A" w:rsidRPr="00446F20" w:rsidRDefault="006B3682" w:rsidP="006C6DCB">
            <w:pPr>
              <w:spacing w:before="60" w:after="60"/>
              <w:cnfStyle w:val="100000000000" w:firstRow="1" w:lastRow="0" w:firstColumn="0" w:lastColumn="0" w:oddVBand="0" w:evenVBand="0" w:oddHBand="0" w:evenHBand="0" w:firstRowFirstColumn="0" w:firstRowLastColumn="0" w:lastRowFirstColumn="0" w:lastRowLastColumn="0"/>
            </w:pPr>
            <w:r w:rsidRPr="00446F20">
              <w:t>Logical Node</w:t>
            </w:r>
          </w:p>
        </w:tc>
        <w:tc>
          <w:tcPr>
            <w:tcW w:w="1620" w:type="pct"/>
            <w:shd w:val="clear" w:color="auto" w:fill="DEEAF6" w:themeFill="accent1" w:themeFillTint="33"/>
          </w:tcPr>
          <w:p w14:paraId="04671655" w14:textId="6AFDB788" w:rsidR="002D7A2A" w:rsidRPr="00446F20" w:rsidRDefault="002D7A2A" w:rsidP="006C6DCB">
            <w:pPr>
              <w:spacing w:before="60" w:after="60"/>
              <w:cnfStyle w:val="100000000000" w:firstRow="1" w:lastRow="0" w:firstColumn="0" w:lastColumn="0" w:oddVBand="0" w:evenVBand="0" w:oddHBand="0" w:evenHBand="0" w:firstRowFirstColumn="0" w:firstRowLastColumn="0" w:lastRowFirstColumn="0" w:lastRowLastColumn="0"/>
            </w:pPr>
            <w:r w:rsidRPr="00446F20">
              <w:t>Description</w:t>
            </w:r>
          </w:p>
        </w:tc>
      </w:tr>
      <w:tr w:rsidR="00E23BBF" w:rsidRPr="00446F20" w14:paraId="6E1436D2"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6C64923A" w14:textId="1356FB5E" w:rsidR="00E23BBF" w:rsidRPr="00E23BBF" w:rsidRDefault="00E23BBF" w:rsidP="00E23BBF">
            <w:pPr>
              <w:spacing w:before="60" w:after="60"/>
              <w:rPr>
                <w:b w:val="0"/>
                <w:bCs w:val="0"/>
              </w:rPr>
            </w:pPr>
            <w:r w:rsidRPr="00E23BBF">
              <w:t>Matcher Interface</w:t>
            </w:r>
          </w:p>
        </w:tc>
        <w:tc>
          <w:tcPr>
            <w:tcW w:w="1259" w:type="pct"/>
            <w:vMerge w:val="restart"/>
            <w:vAlign w:val="center"/>
          </w:tcPr>
          <w:p w14:paraId="47C4F671" w14:textId="19011F1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roofErr w:type="spellStart"/>
            <w:r w:rsidRPr="00446F20">
              <w:t>DU_BioSP</w:t>
            </w:r>
            <w:proofErr w:type="spellEnd"/>
          </w:p>
        </w:tc>
        <w:tc>
          <w:tcPr>
            <w:tcW w:w="1102" w:type="pct"/>
            <w:vMerge w:val="restart"/>
            <w:vAlign w:val="center"/>
          </w:tcPr>
          <w:p w14:paraId="5CC2F6DF" w14:textId="16ED376E"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roofErr w:type="spellStart"/>
            <w:r w:rsidRPr="00446F20">
              <w:t>LN_Bio_SP</w:t>
            </w:r>
            <w:proofErr w:type="spellEnd"/>
          </w:p>
        </w:tc>
        <w:tc>
          <w:tcPr>
            <w:tcW w:w="1620" w:type="pct"/>
            <w:vMerge w:val="restart"/>
            <w:vAlign w:val="center"/>
          </w:tcPr>
          <w:p w14:paraId="694A9A74" w14:textId="36447CD5"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Aware </w:t>
            </w:r>
            <w:proofErr w:type="spellStart"/>
            <w:r w:rsidRPr="00446F20">
              <w:t>BioSP</w:t>
            </w:r>
            <w:proofErr w:type="spellEnd"/>
            <w:r w:rsidRPr="00446F20">
              <w:t xml:space="preserve"> is COTS - all main MSB components deployed together</w:t>
            </w:r>
          </w:p>
        </w:tc>
      </w:tr>
      <w:tr w:rsidR="00E23BBF" w:rsidRPr="00446F20" w14:paraId="70511B2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3358C50C" w14:textId="0AF5FA20" w:rsidR="00E23BBF" w:rsidRPr="00E23BBF" w:rsidRDefault="00E23BBF" w:rsidP="00E23BBF">
            <w:pPr>
              <w:spacing w:before="60" w:after="60"/>
              <w:rPr>
                <w:b w:val="0"/>
                <w:bCs w:val="0"/>
              </w:rPr>
            </w:pPr>
            <w:r w:rsidRPr="00E23BBF">
              <w:t>Transaction Manager &amp; Workflow</w:t>
            </w:r>
          </w:p>
        </w:tc>
        <w:tc>
          <w:tcPr>
            <w:tcW w:w="1259" w:type="pct"/>
            <w:vMerge/>
          </w:tcPr>
          <w:p w14:paraId="2E8F0385"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2A1B3BF8"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6F8C316D" w14:textId="6200081F"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3D31FD7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421E7ED" w14:textId="19896137" w:rsidR="00E23BBF" w:rsidRPr="00E23BBF" w:rsidRDefault="00E23BBF" w:rsidP="00E23BBF">
            <w:pPr>
              <w:spacing w:before="60" w:after="60"/>
              <w:rPr>
                <w:b w:val="0"/>
                <w:bCs w:val="0"/>
              </w:rPr>
            </w:pPr>
            <w:r w:rsidRPr="00E23BBF">
              <w:t>Transaction Manager</w:t>
            </w:r>
          </w:p>
        </w:tc>
        <w:tc>
          <w:tcPr>
            <w:tcW w:w="1259" w:type="pct"/>
            <w:vMerge/>
          </w:tcPr>
          <w:p w14:paraId="2F800901"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15B2E409"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53CB66C2" w14:textId="2968E83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52DB9753"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36DC42E1" w14:textId="46632850" w:rsidR="00E23BBF" w:rsidRPr="00E23BBF" w:rsidRDefault="00E23BBF" w:rsidP="00E23BBF">
            <w:pPr>
              <w:spacing w:before="60" w:after="60"/>
              <w:rPr>
                <w:b w:val="0"/>
                <w:bCs w:val="0"/>
              </w:rPr>
            </w:pPr>
            <w:r w:rsidRPr="00E23BBF">
              <w:t>Subject Manager</w:t>
            </w:r>
          </w:p>
        </w:tc>
        <w:tc>
          <w:tcPr>
            <w:tcW w:w="1259" w:type="pct"/>
            <w:vMerge/>
          </w:tcPr>
          <w:p w14:paraId="641C8307"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3FEE2D5D"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3AFE8FB3" w14:textId="38A1E318"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6A143CDF"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0A92D0A6" w14:textId="72BD7CB3" w:rsidR="00E23BBF" w:rsidRPr="00E23BBF" w:rsidRDefault="00E23BBF" w:rsidP="00E23BBF">
            <w:pPr>
              <w:spacing w:before="60" w:after="60"/>
              <w:rPr>
                <w:b w:val="0"/>
                <w:bCs w:val="0"/>
              </w:rPr>
            </w:pPr>
            <w:r w:rsidRPr="00E23BBF">
              <w:t>Workflow Manager</w:t>
            </w:r>
          </w:p>
        </w:tc>
        <w:tc>
          <w:tcPr>
            <w:tcW w:w="1259" w:type="pct"/>
            <w:vMerge/>
          </w:tcPr>
          <w:p w14:paraId="681D33F4"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0BE44F4C"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3D5B13D2" w14:textId="3591EA6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75DD4A16"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C427351" w14:textId="6A65DB42" w:rsidR="00E23BBF" w:rsidRPr="00E23BBF" w:rsidRDefault="00E23BBF" w:rsidP="00E23BBF">
            <w:pPr>
              <w:spacing w:before="60" w:after="60"/>
              <w:rPr>
                <w:b w:val="0"/>
                <w:bCs w:val="0"/>
              </w:rPr>
            </w:pPr>
            <w:r w:rsidRPr="00E23BBF">
              <w:t>Friction Ridge Analyser</w:t>
            </w:r>
          </w:p>
        </w:tc>
        <w:tc>
          <w:tcPr>
            <w:tcW w:w="1259" w:type="pct"/>
            <w:vMerge/>
          </w:tcPr>
          <w:p w14:paraId="3164D3AD"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5D846C01"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7C4ECB61" w14:textId="39D98333"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4427262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A6CD422" w14:textId="6099531C" w:rsidR="00E23BBF" w:rsidRPr="00E23BBF" w:rsidRDefault="00E23BBF" w:rsidP="00E23BBF">
            <w:pPr>
              <w:spacing w:before="60" w:after="60"/>
              <w:rPr>
                <w:b w:val="0"/>
                <w:bCs w:val="0"/>
              </w:rPr>
            </w:pPr>
            <w:r w:rsidRPr="00E23BBF">
              <w:t>Format Manager</w:t>
            </w:r>
          </w:p>
        </w:tc>
        <w:tc>
          <w:tcPr>
            <w:tcW w:w="1259" w:type="pct"/>
            <w:vMerge/>
          </w:tcPr>
          <w:p w14:paraId="5F04C56F"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254DFCDA"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3C131C08" w14:textId="688B0DF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7FBDD81E"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0ACF88F5" w14:textId="751634BB" w:rsidR="00E23BBF" w:rsidRPr="00E23BBF" w:rsidRDefault="00E23BBF" w:rsidP="00E23BBF">
            <w:pPr>
              <w:spacing w:before="60" w:after="60"/>
              <w:rPr>
                <w:b w:val="0"/>
                <w:bCs w:val="0"/>
              </w:rPr>
            </w:pPr>
            <w:r w:rsidRPr="00E23BBF">
              <w:t>HOB Application Integration Module</w:t>
            </w:r>
          </w:p>
        </w:tc>
        <w:tc>
          <w:tcPr>
            <w:tcW w:w="1259" w:type="pct"/>
            <w:vMerge/>
          </w:tcPr>
          <w:p w14:paraId="745A6825"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tcPr>
          <w:p w14:paraId="1BC4ED27"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56C5DD0B" w14:textId="39A2F5A0"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008BD27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24E39CBF" w14:textId="6FF1E8C9" w:rsidR="00E23BBF" w:rsidRPr="00E23BBF" w:rsidRDefault="00E23BBF" w:rsidP="00E23BBF">
            <w:pPr>
              <w:spacing w:before="60" w:after="60"/>
              <w:rPr>
                <w:b w:val="0"/>
                <w:bCs w:val="0"/>
              </w:rPr>
            </w:pPr>
            <w:r w:rsidRPr="00E23BBF">
              <w:t>Biometric Identification Module (BIM)</w:t>
            </w:r>
          </w:p>
        </w:tc>
        <w:tc>
          <w:tcPr>
            <w:tcW w:w="1259" w:type="pct"/>
            <w:vMerge/>
          </w:tcPr>
          <w:p w14:paraId="630E3546"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38963786"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4B0100E3" w14:textId="3BB5C681"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042A7E31"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9825364" w14:textId="2E7C54CA" w:rsidR="00E23BBF" w:rsidRPr="00E23BBF" w:rsidRDefault="00E23BBF" w:rsidP="00E23BBF">
            <w:pPr>
              <w:spacing w:before="60" w:after="60"/>
              <w:rPr>
                <w:b w:val="0"/>
                <w:bCs w:val="0"/>
              </w:rPr>
            </w:pPr>
            <w:r w:rsidRPr="00E23BBF">
              <w:t>Log Manager</w:t>
            </w:r>
          </w:p>
        </w:tc>
        <w:tc>
          <w:tcPr>
            <w:tcW w:w="1259" w:type="pct"/>
            <w:vMerge/>
          </w:tcPr>
          <w:p w14:paraId="3998EBA9"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352B79AE"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77C60E96" w14:textId="478D125D"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37033F89"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4D29D80B" w14:textId="72CDA744" w:rsidR="00E23BBF" w:rsidRPr="00E23BBF" w:rsidRDefault="00E23BBF" w:rsidP="00E23BBF">
            <w:pPr>
              <w:spacing w:before="60" w:after="60"/>
              <w:rPr>
                <w:b w:val="0"/>
                <w:bCs w:val="0"/>
                <w:lang w:eastAsia="en-US"/>
              </w:rPr>
            </w:pPr>
            <w:r w:rsidRPr="00E23BBF">
              <w:t>Logical Access</w:t>
            </w:r>
          </w:p>
        </w:tc>
        <w:tc>
          <w:tcPr>
            <w:tcW w:w="1259" w:type="pct"/>
            <w:vMerge/>
          </w:tcPr>
          <w:p w14:paraId="5951F6A3"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386FA07C"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2D6C83A6"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3DF24A4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18A93A54" w14:textId="5696CC65" w:rsidR="00E23BBF" w:rsidRPr="00E23BBF" w:rsidRDefault="00E23BBF" w:rsidP="00E23BBF">
            <w:pPr>
              <w:spacing w:before="60" w:after="60"/>
              <w:rPr>
                <w:b w:val="0"/>
                <w:bCs w:val="0"/>
                <w:lang w:eastAsia="en-US"/>
              </w:rPr>
            </w:pPr>
            <w:r w:rsidRPr="00E23BBF">
              <w:t>System Status Service</w:t>
            </w:r>
          </w:p>
        </w:tc>
        <w:tc>
          <w:tcPr>
            <w:tcW w:w="1259" w:type="pct"/>
            <w:vMerge/>
          </w:tcPr>
          <w:p w14:paraId="2F2F7A90"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4B7DBC2E"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31A910B2"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2808949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0A0603F6" w14:textId="722C1FB9" w:rsidR="00E23BBF" w:rsidRPr="00E23BBF" w:rsidRDefault="00E23BBF" w:rsidP="00E23BBF">
            <w:pPr>
              <w:spacing w:before="60" w:after="60"/>
              <w:rPr>
                <w:b w:val="0"/>
                <w:bCs w:val="0"/>
                <w:lang w:eastAsia="en-US"/>
              </w:rPr>
            </w:pPr>
            <w:r w:rsidRPr="00E23BBF">
              <w:t>Job Scheduler</w:t>
            </w:r>
          </w:p>
        </w:tc>
        <w:tc>
          <w:tcPr>
            <w:tcW w:w="1259" w:type="pct"/>
            <w:vMerge/>
          </w:tcPr>
          <w:p w14:paraId="23D29CAE"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61D18E69"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3F512BC2"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5EA8D0A5"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0E51342B" w14:textId="43C24733" w:rsidR="00E23BBF" w:rsidRPr="00AB059C" w:rsidDel="00E23BBF" w:rsidRDefault="00E23BBF" w:rsidP="00E23BBF">
            <w:pPr>
              <w:spacing w:before="60" w:after="60"/>
              <w:rPr>
                <w:b w:val="0"/>
                <w:bCs w:val="0"/>
                <w:lang w:eastAsia="en-US"/>
              </w:rPr>
            </w:pPr>
            <w:r w:rsidRPr="00E23BBF">
              <w:rPr>
                <w:lang w:eastAsia="en-US"/>
              </w:rPr>
              <w:t>MES Adaptor Primary Fingerprint</w:t>
            </w:r>
          </w:p>
        </w:tc>
        <w:tc>
          <w:tcPr>
            <w:tcW w:w="1259" w:type="pct"/>
            <w:vMerge/>
          </w:tcPr>
          <w:p w14:paraId="5C4AFD1B"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43DCEA72"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0D1AF800"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23C1312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C07A179" w14:textId="0F325848" w:rsidR="00E23BBF" w:rsidRPr="00AB059C" w:rsidDel="00E23BBF" w:rsidRDefault="00E23BBF" w:rsidP="00E23BBF">
            <w:pPr>
              <w:spacing w:before="60" w:after="60"/>
              <w:rPr>
                <w:b w:val="0"/>
                <w:bCs w:val="0"/>
                <w:lang w:eastAsia="en-US"/>
              </w:rPr>
            </w:pPr>
            <w:r w:rsidRPr="00E23BBF">
              <w:rPr>
                <w:lang w:eastAsia="en-US"/>
              </w:rPr>
              <w:t>MES Adaptor Secondary Fingerprint</w:t>
            </w:r>
          </w:p>
        </w:tc>
        <w:tc>
          <w:tcPr>
            <w:tcW w:w="1259" w:type="pct"/>
            <w:vMerge/>
          </w:tcPr>
          <w:p w14:paraId="2BCA8828"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13D64146"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1D92CCA2"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6162019E"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10F167A4" w14:textId="21C9DEAA" w:rsidR="00E23BBF" w:rsidRPr="00E23BBF" w:rsidRDefault="00E23BBF" w:rsidP="00E23BBF">
            <w:pPr>
              <w:spacing w:before="60" w:after="60"/>
              <w:rPr>
                <w:b w:val="0"/>
                <w:bCs w:val="0"/>
              </w:rPr>
            </w:pPr>
            <w:r w:rsidRPr="00E23BBF">
              <w:rPr>
                <w:lang w:eastAsia="en-US"/>
              </w:rPr>
              <w:t>MES Adaptor Face</w:t>
            </w:r>
          </w:p>
        </w:tc>
        <w:tc>
          <w:tcPr>
            <w:tcW w:w="1259" w:type="pct"/>
            <w:vMerge/>
          </w:tcPr>
          <w:p w14:paraId="13322E00"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5EE0527F"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1821BD25" w14:textId="0A0648EA"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61F2C231"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39903E1" w14:textId="77777777" w:rsidR="00E23BBF" w:rsidRPr="00446F20" w:rsidRDefault="00E23BBF" w:rsidP="00E23BBF">
            <w:pPr>
              <w:spacing w:before="60" w:after="60"/>
              <w:rPr>
                <w:b w:val="0"/>
                <w:bCs w:val="0"/>
                <w:lang w:eastAsia="en-US"/>
              </w:rPr>
            </w:pPr>
            <w:r w:rsidRPr="00446F20">
              <w:rPr>
                <w:b w:val="0"/>
                <w:bCs w:val="0"/>
                <w:lang w:eastAsia="en-US"/>
              </w:rPr>
              <w:t>BAT Manager</w:t>
            </w:r>
          </w:p>
        </w:tc>
        <w:tc>
          <w:tcPr>
            <w:tcW w:w="1259" w:type="pct"/>
          </w:tcPr>
          <w:p w14:paraId="458432A2" w14:textId="5867A3A5"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DU_BAT_Mgr</w:t>
            </w:r>
            <w:proofErr w:type="spellEnd"/>
          </w:p>
        </w:tc>
        <w:tc>
          <w:tcPr>
            <w:tcW w:w="1102" w:type="pct"/>
          </w:tcPr>
          <w:p w14:paraId="7A72A081" w14:textId="6D7D3991"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LN_BAT_Mgr</w:t>
            </w:r>
            <w:proofErr w:type="spellEnd"/>
          </w:p>
        </w:tc>
        <w:tc>
          <w:tcPr>
            <w:tcW w:w="1620" w:type="pct"/>
            <w:vAlign w:val="center"/>
          </w:tcPr>
          <w:p w14:paraId="5036D0BD" w14:textId="41606AFA"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BAT Manager implemented standalone from main MSB using .NET</w:t>
            </w:r>
          </w:p>
        </w:tc>
      </w:tr>
      <w:tr w:rsidR="00E23BBF" w:rsidRPr="00446F20" w14:paraId="0917A33F"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2FC7D10" w14:textId="77777777" w:rsidR="00E23BBF" w:rsidRPr="00446F20" w:rsidRDefault="00E23BBF" w:rsidP="00E23BBF">
            <w:pPr>
              <w:spacing w:before="60" w:after="60"/>
              <w:rPr>
                <w:b w:val="0"/>
                <w:bCs w:val="0"/>
                <w:lang w:eastAsia="en-US"/>
              </w:rPr>
            </w:pPr>
            <w:r w:rsidRPr="00446F20">
              <w:rPr>
                <w:b w:val="0"/>
                <w:bCs w:val="0"/>
                <w:lang w:eastAsia="en-US"/>
              </w:rPr>
              <w:lastRenderedPageBreak/>
              <w:t>BAT Analysis Tool</w:t>
            </w:r>
          </w:p>
        </w:tc>
        <w:tc>
          <w:tcPr>
            <w:tcW w:w="1259" w:type="pct"/>
          </w:tcPr>
          <w:p w14:paraId="76EB1087" w14:textId="271FF5C6"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DU_BAT_Analysis_Performix</w:t>
            </w:r>
            <w:proofErr w:type="spellEnd"/>
          </w:p>
        </w:tc>
        <w:tc>
          <w:tcPr>
            <w:tcW w:w="1102" w:type="pct"/>
          </w:tcPr>
          <w:p w14:paraId="679FD281" w14:textId="3ADCC65C"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LN_BAT_Analysis_Performix</w:t>
            </w:r>
            <w:proofErr w:type="spellEnd"/>
          </w:p>
        </w:tc>
        <w:tc>
          <w:tcPr>
            <w:tcW w:w="1620" w:type="pct"/>
            <w:vAlign w:val="center"/>
          </w:tcPr>
          <w:p w14:paraId="3B56B983" w14:textId="1C700F0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 xml:space="preserve">BAT analysis implemented using </w:t>
            </w:r>
            <w:proofErr w:type="spellStart"/>
            <w:r w:rsidRPr="00446F20">
              <w:t>Performix</w:t>
            </w:r>
            <w:proofErr w:type="spellEnd"/>
            <w:r w:rsidRPr="00446F20">
              <w:t xml:space="preserve"> software</w:t>
            </w:r>
          </w:p>
        </w:tc>
      </w:tr>
      <w:tr w:rsidR="00E23BBF" w:rsidRPr="00446F20" w14:paraId="1AD66982"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6E587C7B" w14:textId="77777777" w:rsidR="00E23BBF" w:rsidRPr="00446F20" w:rsidRDefault="00E23BBF" w:rsidP="00E23BBF">
            <w:pPr>
              <w:spacing w:before="60" w:after="60"/>
              <w:rPr>
                <w:b w:val="0"/>
                <w:bCs w:val="0"/>
                <w:lang w:eastAsia="en-US"/>
              </w:rPr>
            </w:pPr>
            <w:r w:rsidRPr="00446F20">
              <w:rPr>
                <w:b w:val="0"/>
                <w:bCs w:val="0"/>
                <w:lang w:eastAsia="en-US"/>
              </w:rPr>
              <w:t>Data Import Export Tool</w:t>
            </w:r>
          </w:p>
        </w:tc>
        <w:tc>
          <w:tcPr>
            <w:tcW w:w="1259" w:type="pct"/>
          </w:tcPr>
          <w:p w14:paraId="3F24B7CE" w14:textId="71CB93E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DU_Data_Impex</w:t>
            </w:r>
            <w:proofErr w:type="spellEnd"/>
          </w:p>
        </w:tc>
        <w:tc>
          <w:tcPr>
            <w:tcW w:w="1102" w:type="pct"/>
          </w:tcPr>
          <w:p w14:paraId="4A204A4A" w14:textId="49C4AA23"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LN_Data_Impex</w:t>
            </w:r>
            <w:proofErr w:type="spellEnd"/>
          </w:p>
        </w:tc>
        <w:tc>
          <w:tcPr>
            <w:tcW w:w="1620" w:type="pct"/>
            <w:vAlign w:val="center"/>
          </w:tcPr>
          <w:p w14:paraId="53AC7A23" w14:textId="2A00684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Data Impex tool implemented standalone from main MSB using .NET</w:t>
            </w:r>
          </w:p>
        </w:tc>
      </w:tr>
      <w:tr w:rsidR="00D02FDB" w:rsidRPr="00446F20" w14:paraId="0EAFAD71"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C39B8F1" w14:textId="5B1155AC" w:rsidR="00D02FDB" w:rsidRPr="00AC40D8" w:rsidRDefault="00D02FDB" w:rsidP="00E23BBF">
            <w:pPr>
              <w:spacing w:before="60" w:after="60"/>
              <w:rPr>
                <w:b w:val="0"/>
                <w:bCs w:val="0"/>
                <w:lang w:eastAsia="en-US"/>
              </w:rPr>
            </w:pPr>
            <w:r w:rsidRPr="00AC40D8">
              <w:rPr>
                <w:b w:val="0"/>
                <w:bCs w:val="0"/>
                <w:lang w:eastAsia="en-US"/>
              </w:rPr>
              <w:t>Subject Data</w:t>
            </w:r>
          </w:p>
        </w:tc>
        <w:tc>
          <w:tcPr>
            <w:tcW w:w="1259" w:type="pct"/>
            <w:vMerge w:val="restart"/>
            <w:vAlign w:val="center"/>
          </w:tcPr>
          <w:p w14:paraId="2D78D71C" w14:textId="477093C4"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roofErr w:type="spellStart"/>
            <w:r w:rsidRPr="00446F20">
              <w:t>DU_BioSP_DB</w:t>
            </w:r>
            <w:proofErr w:type="spellEnd"/>
          </w:p>
        </w:tc>
        <w:tc>
          <w:tcPr>
            <w:tcW w:w="1102" w:type="pct"/>
            <w:vMerge w:val="restart"/>
            <w:vAlign w:val="center"/>
          </w:tcPr>
          <w:p w14:paraId="0FE113AF" w14:textId="019FAC4A"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roofErr w:type="spellStart"/>
            <w:r w:rsidRPr="00446F20">
              <w:t>LN_BioSP_DB</w:t>
            </w:r>
            <w:proofErr w:type="spellEnd"/>
          </w:p>
        </w:tc>
        <w:tc>
          <w:tcPr>
            <w:tcW w:w="1620" w:type="pct"/>
            <w:vMerge w:val="restart"/>
            <w:vAlign w:val="center"/>
          </w:tcPr>
          <w:p w14:paraId="48BCD121" w14:textId="009342B4"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roofErr w:type="spellStart"/>
            <w:r w:rsidRPr="00446F20">
              <w:t>BioSP</w:t>
            </w:r>
            <w:proofErr w:type="spellEnd"/>
            <w:r w:rsidRPr="00446F20">
              <w:t xml:space="preserve"> database implemented using SQL Server</w:t>
            </w:r>
          </w:p>
        </w:tc>
      </w:tr>
      <w:tr w:rsidR="00D02FDB" w:rsidRPr="00446F20" w14:paraId="5A34A79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2F141E5" w14:textId="77777777" w:rsidR="00D02FDB" w:rsidRPr="00AC40D8" w:rsidRDefault="00D02FDB" w:rsidP="00E23BBF">
            <w:pPr>
              <w:spacing w:before="60" w:after="60"/>
              <w:rPr>
                <w:b w:val="0"/>
                <w:bCs w:val="0"/>
              </w:rPr>
            </w:pPr>
            <w:r w:rsidRPr="00AC40D8">
              <w:rPr>
                <w:b w:val="0"/>
                <w:bCs w:val="0"/>
                <w:lang w:eastAsia="en-US"/>
              </w:rPr>
              <w:t>Template Data</w:t>
            </w:r>
          </w:p>
        </w:tc>
        <w:tc>
          <w:tcPr>
            <w:tcW w:w="1259" w:type="pct"/>
            <w:vMerge/>
            <w:vAlign w:val="center"/>
          </w:tcPr>
          <w:p w14:paraId="2F4FE522" w14:textId="070AE144"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102" w:type="pct"/>
            <w:vMerge/>
            <w:vAlign w:val="center"/>
          </w:tcPr>
          <w:p w14:paraId="3F7FA000" w14:textId="65A83900"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
        </w:tc>
        <w:tc>
          <w:tcPr>
            <w:tcW w:w="1620" w:type="pct"/>
            <w:vMerge/>
            <w:vAlign w:val="center"/>
          </w:tcPr>
          <w:p w14:paraId="2C79DD89" w14:textId="474A184E"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D4E4A" w:rsidRPr="00446F20" w14:paraId="15996C7D"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5A042E58" w14:textId="2DC8A179" w:rsidR="00ED4E4A" w:rsidRPr="00AC40D8" w:rsidRDefault="00ED4E4A" w:rsidP="00E23BBF">
            <w:pPr>
              <w:spacing w:before="60" w:after="60"/>
              <w:rPr>
                <w:b w:val="0"/>
                <w:bCs w:val="0"/>
                <w:lang w:eastAsia="en-US"/>
              </w:rPr>
            </w:pPr>
            <w:r w:rsidRPr="00AC40D8">
              <w:rPr>
                <w:b w:val="0"/>
                <w:bCs w:val="0"/>
                <w:lang w:eastAsia="en-US"/>
              </w:rPr>
              <w:t>Log Data</w:t>
            </w:r>
          </w:p>
        </w:tc>
        <w:tc>
          <w:tcPr>
            <w:tcW w:w="1259" w:type="pct"/>
            <w:vMerge/>
          </w:tcPr>
          <w:p w14:paraId="6D72CF51" w14:textId="77777777" w:rsidR="00ED4E4A" w:rsidRPr="00446F20" w:rsidRDefault="00ED4E4A"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68883F19" w14:textId="77777777" w:rsidR="00ED4E4A" w:rsidRPr="00446F20" w:rsidRDefault="00ED4E4A"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4DE998D8" w14:textId="77777777" w:rsidR="00ED4E4A" w:rsidRPr="00446F20" w:rsidRDefault="00ED4E4A"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D02FDB" w:rsidRPr="00446F20" w14:paraId="2E56B54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268721BC" w14:textId="77777777" w:rsidR="00D02FDB" w:rsidRPr="00446F20" w:rsidRDefault="00D02FDB" w:rsidP="00E23BBF">
            <w:pPr>
              <w:spacing w:before="60" w:after="60"/>
              <w:rPr>
                <w:b w:val="0"/>
                <w:bCs w:val="0"/>
              </w:rPr>
            </w:pPr>
            <w:r w:rsidRPr="00446F20">
              <w:rPr>
                <w:b w:val="0"/>
                <w:bCs w:val="0"/>
                <w:lang w:eastAsia="en-US"/>
              </w:rPr>
              <w:t xml:space="preserve">Reference Data </w:t>
            </w:r>
          </w:p>
        </w:tc>
        <w:tc>
          <w:tcPr>
            <w:tcW w:w="1259" w:type="pct"/>
            <w:vMerge/>
          </w:tcPr>
          <w:p w14:paraId="15683676" w14:textId="77777777"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4CAFEFC6" w14:textId="77777777"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2925E88A" w14:textId="6B4BA68E" w:rsidR="00D02FDB" w:rsidRPr="00446F20" w:rsidRDefault="00D02FDB"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7ED5C89E"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D646B4C" w14:textId="77777777" w:rsidR="00E23BBF" w:rsidRPr="00446F20" w:rsidRDefault="00E23BBF" w:rsidP="00E23BBF">
            <w:pPr>
              <w:spacing w:before="60" w:after="60"/>
              <w:rPr>
                <w:b w:val="0"/>
                <w:bCs w:val="0"/>
              </w:rPr>
            </w:pPr>
            <w:r w:rsidRPr="00446F20">
              <w:rPr>
                <w:b w:val="0"/>
                <w:bCs w:val="0"/>
                <w:lang w:eastAsia="en-US"/>
              </w:rPr>
              <w:t>Audit Data</w:t>
            </w:r>
          </w:p>
        </w:tc>
        <w:tc>
          <w:tcPr>
            <w:tcW w:w="1259" w:type="pct"/>
          </w:tcPr>
          <w:p w14:paraId="01CFF117" w14:textId="1501174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DU_Audit_DB</w:t>
            </w:r>
            <w:proofErr w:type="spellEnd"/>
          </w:p>
        </w:tc>
        <w:tc>
          <w:tcPr>
            <w:tcW w:w="1102" w:type="pct"/>
          </w:tcPr>
          <w:p w14:paraId="36F86C52" w14:textId="539FED0A"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LN_Audit_DB</w:t>
            </w:r>
            <w:proofErr w:type="spellEnd"/>
          </w:p>
        </w:tc>
        <w:tc>
          <w:tcPr>
            <w:tcW w:w="1620" w:type="pct"/>
            <w:vAlign w:val="center"/>
          </w:tcPr>
          <w:p w14:paraId="10754B48" w14:textId="188CE971"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Audit data stored in SQL Server separate from main business data</w:t>
            </w:r>
          </w:p>
        </w:tc>
      </w:tr>
      <w:tr w:rsidR="00E23BBF" w:rsidRPr="00446F20" w14:paraId="4E1158B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181F6A30" w14:textId="58131BA4" w:rsidR="00E23BBF" w:rsidRPr="00446F20" w:rsidRDefault="00E23BBF" w:rsidP="00E23BBF">
            <w:pPr>
              <w:spacing w:before="60" w:after="60"/>
              <w:rPr>
                <w:b w:val="0"/>
                <w:bCs w:val="0"/>
                <w:lang w:eastAsia="en-US"/>
              </w:rPr>
            </w:pPr>
            <w:r w:rsidRPr="00446F20">
              <w:rPr>
                <w:b w:val="0"/>
                <w:bCs w:val="0"/>
                <w:lang w:eastAsia="en-US"/>
              </w:rPr>
              <w:t>n/a</w:t>
            </w:r>
          </w:p>
        </w:tc>
        <w:tc>
          <w:tcPr>
            <w:tcW w:w="1259" w:type="pct"/>
            <w:vAlign w:val="center"/>
          </w:tcPr>
          <w:p w14:paraId="08396AD0" w14:textId="55CEB536"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n/a</w:t>
            </w:r>
          </w:p>
        </w:tc>
        <w:tc>
          <w:tcPr>
            <w:tcW w:w="1102" w:type="pct"/>
            <w:vAlign w:val="center"/>
          </w:tcPr>
          <w:p w14:paraId="1DC369F5" w14:textId="70EDAA1D"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LN_MES_Load_Balancer</w:t>
            </w:r>
            <w:proofErr w:type="spellEnd"/>
          </w:p>
        </w:tc>
        <w:tc>
          <w:tcPr>
            <w:tcW w:w="1620" w:type="pct"/>
            <w:vAlign w:val="center"/>
          </w:tcPr>
          <w:p w14:paraId="6CC49EEA" w14:textId="2C2D8DD0"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Load-balances requests to the MES services</w:t>
            </w:r>
          </w:p>
        </w:tc>
      </w:tr>
      <w:tr w:rsidR="00E23BBF" w:rsidRPr="00446F20" w14:paraId="0874FA5F"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6AC86023" w14:textId="77777777" w:rsidR="00E23BBF" w:rsidRPr="00446F20" w:rsidRDefault="00E23BBF" w:rsidP="00E23BBF">
            <w:pPr>
              <w:spacing w:before="60" w:after="60"/>
              <w:rPr>
                <w:b w:val="0"/>
                <w:bCs w:val="0"/>
              </w:rPr>
            </w:pPr>
            <w:r w:rsidRPr="00446F20">
              <w:rPr>
                <w:b w:val="0"/>
                <w:bCs w:val="0"/>
                <w:lang w:eastAsia="en-US"/>
              </w:rPr>
              <w:t>Primary Fingerprint MES</w:t>
            </w:r>
          </w:p>
        </w:tc>
        <w:tc>
          <w:tcPr>
            <w:tcW w:w="1259" w:type="pct"/>
            <w:vMerge w:val="restart"/>
            <w:vAlign w:val="center"/>
          </w:tcPr>
          <w:p w14:paraId="0FD3FFD1" w14:textId="428E78A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DU_Finger_MES_Idemia</w:t>
            </w:r>
            <w:proofErr w:type="spellEnd"/>
          </w:p>
        </w:tc>
        <w:tc>
          <w:tcPr>
            <w:tcW w:w="1102" w:type="pct"/>
            <w:vMerge w:val="restart"/>
            <w:vAlign w:val="center"/>
          </w:tcPr>
          <w:p w14:paraId="6029D30A" w14:textId="26303E4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LN_Finger_MES_Idemia</w:t>
            </w:r>
            <w:proofErr w:type="spellEnd"/>
          </w:p>
        </w:tc>
        <w:tc>
          <w:tcPr>
            <w:tcW w:w="1620" w:type="pct"/>
            <w:vMerge w:val="restart"/>
            <w:vAlign w:val="center"/>
          </w:tcPr>
          <w:p w14:paraId="241D05D1" w14:textId="1C438C70"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r w:rsidRPr="00446F20">
              <w:t>Note each MES is currently modelled as a single deployment unit / specified node. Subsequent versions will refine the MES deployment into nodes for different purposes.</w:t>
            </w:r>
          </w:p>
        </w:tc>
      </w:tr>
      <w:tr w:rsidR="00E23BBF" w:rsidRPr="00446F20" w14:paraId="02B8179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4F5CEC1F" w14:textId="4ED246D2" w:rsidR="00E23BBF" w:rsidRPr="00446F20" w:rsidRDefault="00E23BBF" w:rsidP="00E23BBF">
            <w:pPr>
              <w:spacing w:before="60" w:after="60"/>
              <w:rPr>
                <w:b w:val="0"/>
                <w:bCs w:val="0"/>
                <w:lang w:eastAsia="en-US"/>
              </w:rPr>
            </w:pPr>
            <w:r w:rsidRPr="00446F20">
              <w:rPr>
                <w:b w:val="0"/>
                <w:bCs w:val="0"/>
                <w:lang w:eastAsia="en-US"/>
              </w:rPr>
              <w:t>Fingerprint Biometric Data</w:t>
            </w:r>
          </w:p>
        </w:tc>
        <w:tc>
          <w:tcPr>
            <w:tcW w:w="1259" w:type="pct"/>
            <w:vMerge/>
          </w:tcPr>
          <w:p w14:paraId="3ADB4897"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097C8ED8"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0A809A9C"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1FEE9AE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79BA7A43" w14:textId="77777777" w:rsidR="00E23BBF" w:rsidRPr="00446F20" w:rsidRDefault="00E23BBF" w:rsidP="00E23BBF">
            <w:pPr>
              <w:spacing w:before="60" w:after="60"/>
              <w:rPr>
                <w:b w:val="0"/>
                <w:bCs w:val="0"/>
              </w:rPr>
            </w:pPr>
            <w:r w:rsidRPr="00446F20">
              <w:rPr>
                <w:b w:val="0"/>
                <w:bCs w:val="0"/>
                <w:lang w:eastAsia="en-US"/>
              </w:rPr>
              <w:t>Secondary Fingerprint MES</w:t>
            </w:r>
          </w:p>
        </w:tc>
        <w:tc>
          <w:tcPr>
            <w:tcW w:w="1259" w:type="pct"/>
          </w:tcPr>
          <w:p w14:paraId="377F6735" w14:textId="574EE7F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DU_Finger_MES_NEC</w:t>
            </w:r>
            <w:proofErr w:type="spellEnd"/>
          </w:p>
        </w:tc>
        <w:tc>
          <w:tcPr>
            <w:tcW w:w="1102" w:type="pct"/>
          </w:tcPr>
          <w:p w14:paraId="61E65412" w14:textId="6D045D1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LN_Finger_MES_NEC</w:t>
            </w:r>
            <w:proofErr w:type="spellEnd"/>
          </w:p>
        </w:tc>
        <w:tc>
          <w:tcPr>
            <w:tcW w:w="1620" w:type="pct"/>
            <w:vMerge/>
            <w:vAlign w:val="center"/>
          </w:tcPr>
          <w:p w14:paraId="01F144F2" w14:textId="7F1B6AB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pPr>
          </w:p>
        </w:tc>
      </w:tr>
      <w:tr w:rsidR="00E23BBF" w:rsidRPr="00446F20" w14:paraId="43DB5E9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2BDB0973" w14:textId="77777777" w:rsidR="00E23BBF" w:rsidRPr="00446F20" w:rsidRDefault="00E23BBF" w:rsidP="00E23BBF">
            <w:pPr>
              <w:spacing w:before="60" w:after="60"/>
              <w:rPr>
                <w:b w:val="0"/>
                <w:bCs w:val="0"/>
                <w:lang w:eastAsia="en-US"/>
              </w:rPr>
            </w:pPr>
            <w:r w:rsidRPr="00446F20">
              <w:rPr>
                <w:b w:val="0"/>
                <w:bCs w:val="0"/>
                <w:lang w:eastAsia="en-US"/>
              </w:rPr>
              <w:t>Primary Face MES</w:t>
            </w:r>
          </w:p>
        </w:tc>
        <w:tc>
          <w:tcPr>
            <w:tcW w:w="1259" w:type="pct"/>
            <w:vMerge w:val="restart"/>
            <w:vAlign w:val="center"/>
          </w:tcPr>
          <w:p w14:paraId="01ED12BE" w14:textId="2BF1647A"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DU_Face_MES</w:t>
            </w:r>
            <w:proofErr w:type="spellEnd"/>
          </w:p>
        </w:tc>
        <w:tc>
          <w:tcPr>
            <w:tcW w:w="1102" w:type="pct"/>
            <w:vMerge w:val="restart"/>
            <w:vAlign w:val="center"/>
          </w:tcPr>
          <w:p w14:paraId="58DD3770" w14:textId="77948943"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LN_Face_MES</w:t>
            </w:r>
            <w:proofErr w:type="spellEnd"/>
          </w:p>
        </w:tc>
        <w:tc>
          <w:tcPr>
            <w:tcW w:w="1620" w:type="pct"/>
            <w:vMerge/>
            <w:vAlign w:val="center"/>
          </w:tcPr>
          <w:p w14:paraId="0D06403F" w14:textId="59DA806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r>
      <w:tr w:rsidR="00E23BBF" w:rsidRPr="00446F20" w14:paraId="50D137F1"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257D714F" w14:textId="0D1560B3" w:rsidR="00E23BBF" w:rsidRPr="00446F20" w:rsidRDefault="00E23BBF" w:rsidP="00E23BBF">
            <w:pPr>
              <w:spacing w:before="60" w:after="60"/>
              <w:rPr>
                <w:b w:val="0"/>
                <w:bCs w:val="0"/>
                <w:lang w:eastAsia="en-US"/>
              </w:rPr>
            </w:pPr>
            <w:r w:rsidRPr="00446F20">
              <w:rPr>
                <w:b w:val="0"/>
                <w:bCs w:val="0"/>
                <w:lang w:eastAsia="en-US"/>
              </w:rPr>
              <w:t>Face Biometric Data</w:t>
            </w:r>
          </w:p>
        </w:tc>
        <w:tc>
          <w:tcPr>
            <w:tcW w:w="1259" w:type="pct"/>
            <w:vMerge/>
          </w:tcPr>
          <w:p w14:paraId="5870A915"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75136C1C"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05275414"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r>
      <w:tr w:rsidR="00E23BBF" w:rsidRPr="00446F20" w14:paraId="483C1135" w14:textId="77777777" w:rsidTr="00167DC7">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46993A75" w14:textId="5E5AE678" w:rsidR="00E23BBF" w:rsidRPr="00446F20" w:rsidRDefault="00E23BBF" w:rsidP="00E23BBF">
            <w:pPr>
              <w:spacing w:before="60" w:after="60"/>
              <w:rPr>
                <w:b w:val="0"/>
                <w:bCs w:val="0"/>
                <w:lang w:eastAsia="en-US"/>
              </w:rPr>
            </w:pPr>
            <w:r w:rsidRPr="00446F20">
              <w:rPr>
                <w:b w:val="0"/>
                <w:bCs w:val="0"/>
                <w:lang w:eastAsia="en-US"/>
              </w:rPr>
              <w:t>Systems Monitoring Services</w:t>
            </w:r>
          </w:p>
        </w:tc>
        <w:tc>
          <w:tcPr>
            <w:tcW w:w="1259" w:type="pct"/>
            <w:vMerge w:val="restart"/>
            <w:vAlign w:val="center"/>
          </w:tcPr>
          <w:p w14:paraId="7F6462A8" w14:textId="39A6D18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DU_SysMgt_System_Center</w:t>
            </w:r>
            <w:proofErr w:type="spellEnd"/>
          </w:p>
        </w:tc>
        <w:tc>
          <w:tcPr>
            <w:tcW w:w="1102" w:type="pct"/>
          </w:tcPr>
          <w:p w14:paraId="4929C429" w14:textId="5371D6C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LN_SysMgt_System_Center_SCOM</w:t>
            </w:r>
            <w:proofErr w:type="spellEnd"/>
          </w:p>
        </w:tc>
        <w:tc>
          <w:tcPr>
            <w:tcW w:w="1620" w:type="pct"/>
            <w:vAlign w:val="center"/>
          </w:tcPr>
          <w:p w14:paraId="62573FEB" w14:textId="63D56EA0"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MS System Centre – Operations Manager node(s) for server monitoring</w:t>
            </w:r>
          </w:p>
        </w:tc>
      </w:tr>
      <w:tr w:rsidR="00E23BBF" w:rsidRPr="00446F20" w14:paraId="25607E05"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2A621CF9" w14:textId="77777777" w:rsidR="00E23BBF" w:rsidRPr="00446F20" w:rsidRDefault="00E23BBF" w:rsidP="00E23BBF">
            <w:pPr>
              <w:spacing w:before="60" w:after="60"/>
              <w:rPr>
                <w:b w:val="0"/>
                <w:bCs w:val="0"/>
                <w:lang w:eastAsia="en-US"/>
              </w:rPr>
            </w:pPr>
          </w:p>
        </w:tc>
        <w:tc>
          <w:tcPr>
            <w:tcW w:w="1259" w:type="pct"/>
            <w:vMerge/>
          </w:tcPr>
          <w:p w14:paraId="10FE33E8"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tcPr>
          <w:p w14:paraId="031A0EA5" w14:textId="3EE9F5FD"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LN_SysMgt_System_Center_SCCM</w:t>
            </w:r>
            <w:proofErr w:type="spellEnd"/>
          </w:p>
        </w:tc>
        <w:tc>
          <w:tcPr>
            <w:tcW w:w="1620" w:type="pct"/>
            <w:vAlign w:val="center"/>
          </w:tcPr>
          <w:p w14:paraId="19B08EBC" w14:textId="6155C261"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MS System Centre – Configuration Manager node(s) for managing configuration changes</w:t>
            </w:r>
          </w:p>
        </w:tc>
      </w:tr>
      <w:tr w:rsidR="00E23BBF" w:rsidRPr="00446F20" w14:paraId="2F1D271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3744F9FC" w14:textId="77777777" w:rsidR="00E23BBF" w:rsidRPr="00446F20" w:rsidRDefault="00E23BBF" w:rsidP="00E23BBF">
            <w:pPr>
              <w:spacing w:before="60" w:after="60"/>
              <w:rPr>
                <w:b w:val="0"/>
                <w:bCs w:val="0"/>
                <w:lang w:eastAsia="en-US"/>
              </w:rPr>
            </w:pPr>
          </w:p>
        </w:tc>
        <w:tc>
          <w:tcPr>
            <w:tcW w:w="1259" w:type="pct"/>
            <w:vMerge/>
          </w:tcPr>
          <w:p w14:paraId="6C36F7B6" w14:textId="7777777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tcPr>
          <w:p w14:paraId="13C9DFAE" w14:textId="7E2685A3"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LN_SysMgt_System_Center_SCSM</w:t>
            </w:r>
            <w:proofErr w:type="spellEnd"/>
          </w:p>
        </w:tc>
        <w:tc>
          <w:tcPr>
            <w:tcW w:w="1620" w:type="pct"/>
            <w:vAlign w:val="center"/>
          </w:tcPr>
          <w:p w14:paraId="4296D2AE" w14:textId="11EA9FB9"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MS System Centre – Service Manager node(s) for ITIL service management activity</w:t>
            </w:r>
          </w:p>
        </w:tc>
      </w:tr>
      <w:tr w:rsidR="00E23BBF" w:rsidRPr="00446F20" w14:paraId="3D9E9B7F"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47E0C7EA" w14:textId="77777777" w:rsidR="00E23BBF" w:rsidRPr="00446F20" w:rsidRDefault="00E23BBF" w:rsidP="00E23BBF">
            <w:pPr>
              <w:spacing w:before="60" w:after="60"/>
              <w:rPr>
                <w:b w:val="0"/>
                <w:bCs w:val="0"/>
                <w:lang w:eastAsia="en-US"/>
              </w:rPr>
            </w:pPr>
          </w:p>
        </w:tc>
        <w:tc>
          <w:tcPr>
            <w:tcW w:w="1259" w:type="pct"/>
          </w:tcPr>
          <w:p w14:paraId="15624596" w14:textId="17345A5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DU_SysMgt_System_Center_DB</w:t>
            </w:r>
            <w:proofErr w:type="spellEnd"/>
          </w:p>
        </w:tc>
        <w:tc>
          <w:tcPr>
            <w:tcW w:w="1102" w:type="pct"/>
          </w:tcPr>
          <w:p w14:paraId="76143C58" w14:textId="1E7C4629"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LN_SysMgt_System_Center_DB</w:t>
            </w:r>
            <w:proofErr w:type="spellEnd"/>
          </w:p>
        </w:tc>
        <w:tc>
          <w:tcPr>
            <w:tcW w:w="1620" w:type="pct"/>
            <w:vAlign w:val="center"/>
          </w:tcPr>
          <w:p w14:paraId="015BE64C" w14:textId="383065D3"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 xml:space="preserve">Database for MS System </w:t>
            </w:r>
            <w:proofErr w:type="spellStart"/>
            <w:r w:rsidRPr="00446F20">
              <w:rPr>
                <w:lang w:eastAsia="en-US"/>
              </w:rPr>
              <w:t>Center</w:t>
            </w:r>
            <w:proofErr w:type="spellEnd"/>
            <w:r w:rsidRPr="00446F20">
              <w:rPr>
                <w:lang w:eastAsia="en-US"/>
              </w:rPr>
              <w:t xml:space="preserve"> components – SCOM and SCSM</w:t>
            </w:r>
          </w:p>
        </w:tc>
      </w:tr>
      <w:tr w:rsidR="00E23BBF" w:rsidRPr="00446F20" w14:paraId="545DB7A0"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5020CBDA" w14:textId="0E8612E1" w:rsidR="00E23BBF" w:rsidRPr="00446F20" w:rsidRDefault="00E23BBF" w:rsidP="00E23BBF">
            <w:pPr>
              <w:spacing w:before="60" w:after="60"/>
              <w:rPr>
                <w:b w:val="0"/>
                <w:bCs w:val="0"/>
                <w:lang w:eastAsia="en-US"/>
              </w:rPr>
            </w:pPr>
          </w:p>
        </w:tc>
        <w:tc>
          <w:tcPr>
            <w:tcW w:w="1259" w:type="pct"/>
          </w:tcPr>
          <w:p w14:paraId="6442978B" w14:textId="7C030A1E"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DU_SysMgt_SolarWinds</w:t>
            </w:r>
            <w:proofErr w:type="spellEnd"/>
          </w:p>
        </w:tc>
        <w:tc>
          <w:tcPr>
            <w:tcW w:w="1102" w:type="pct"/>
          </w:tcPr>
          <w:p w14:paraId="7CD3F8D2" w14:textId="5D4D0E27"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LN_SysMgt_SolarWinds</w:t>
            </w:r>
            <w:proofErr w:type="spellEnd"/>
          </w:p>
        </w:tc>
        <w:tc>
          <w:tcPr>
            <w:tcW w:w="1620" w:type="pct"/>
            <w:vAlign w:val="center"/>
          </w:tcPr>
          <w:p w14:paraId="15395AD1" w14:textId="4B4AD99C"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Deployment of SolarWinds network monitoring tool central server</w:t>
            </w:r>
          </w:p>
        </w:tc>
      </w:tr>
      <w:tr w:rsidR="00E23BBF" w:rsidRPr="00446F20" w14:paraId="7516620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2A83A9D5" w14:textId="77777777" w:rsidR="00E23BBF" w:rsidRPr="00446F20" w:rsidRDefault="00E23BBF" w:rsidP="00E23BBF">
            <w:pPr>
              <w:spacing w:before="60" w:after="60"/>
              <w:rPr>
                <w:b w:val="0"/>
                <w:bCs w:val="0"/>
                <w:lang w:eastAsia="en-US"/>
              </w:rPr>
            </w:pPr>
          </w:p>
        </w:tc>
        <w:tc>
          <w:tcPr>
            <w:tcW w:w="1259" w:type="pct"/>
          </w:tcPr>
          <w:p w14:paraId="18170DE6" w14:textId="111D3D54"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DU_SysMgt_Satellite</w:t>
            </w:r>
            <w:proofErr w:type="spellEnd"/>
          </w:p>
        </w:tc>
        <w:tc>
          <w:tcPr>
            <w:tcW w:w="1102" w:type="pct"/>
          </w:tcPr>
          <w:p w14:paraId="477CE8E7" w14:textId="3C4B9EFA"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LN_SysMgt_Satellite</w:t>
            </w:r>
            <w:proofErr w:type="spellEnd"/>
          </w:p>
        </w:tc>
        <w:tc>
          <w:tcPr>
            <w:tcW w:w="1620" w:type="pct"/>
            <w:vAlign w:val="center"/>
          </w:tcPr>
          <w:p w14:paraId="1DFFB02D" w14:textId="6832A38B"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Deployment of Satellite server to manage Linux patching</w:t>
            </w:r>
          </w:p>
        </w:tc>
      </w:tr>
      <w:tr w:rsidR="00E23BBF" w:rsidRPr="00446F20" w14:paraId="6028FC3E"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17A98EE9" w14:textId="77777777" w:rsidR="00E23BBF" w:rsidRPr="00446F20" w:rsidRDefault="00E23BBF" w:rsidP="00E23BBF">
            <w:pPr>
              <w:spacing w:before="60" w:after="60"/>
              <w:rPr>
                <w:b w:val="0"/>
                <w:bCs w:val="0"/>
                <w:lang w:eastAsia="en-US"/>
              </w:rPr>
            </w:pPr>
          </w:p>
        </w:tc>
        <w:tc>
          <w:tcPr>
            <w:tcW w:w="1259" w:type="pct"/>
          </w:tcPr>
          <w:p w14:paraId="5EDC2FB3" w14:textId="41B84FE1"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DU_SysMgt_Ansible</w:t>
            </w:r>
            <w:proofErr w:type="spellEnd"/>
          </w:p>
        </w:tc>
        <w:tc>
          <w:tcPr>
            <w:tcW w:w="1102" w:type="pct"/>
          </w:tcPr>
          <w:p w14:paraId="401EC290" w14:textId="23DA82FC"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LN_SysMgt_Ansible</w:t>
            </w:r>
            <w:proofErr w:type="spellEnd"/>
          </w:p>
        </w:tc>
        <w:tc>
          <w:tcPr>
            <w:tcW w:w="1620" w:type="pct"/>
            <w:vAlign w:val="center"/>
          </w:tcPr>
          <w:p w14:paraId="771AF4A9" w14:textId="36755522" w:rsidR="00E23BBF" w:rsidRPr="00446F20" w:rsidRDefault="00E23BB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Deployment of Ansible for automation and support of Red Hat Linux and operation of the MES.</w:t>
            </w:r>
          </w:p>
        </w:tc>
      </w:tr>
      <w:tr w:rsidR="002F3F8F" w:rsidRPr="00446F20" w14:paraId="5164368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2D3B90D4" w14:textId="52B4FDD9" w:rsidR="002F3F8F" w:rsidRPr="00E23BBF" w:rsidRDefault="002F3F8F" w:rsidP="00E23BBF">
            <w:pPr>
              <w:spacing w:before="60" w:after="60"/>
              <w:rPr>
                <w:b w:val="0"/>
                <w:lang w:eastAsia="en-US"/>
              </w:rPr>
            </w:pPr>
            <w:r>
              <w:rPr>
                <w:b w:val="0"/>
                <w:lang w:eastAsia="en-US"/>
              </w:rPr>
              <w:t>Remote Access Services</w:t>
            </w:r>
          </w:p>
        </w:tc>
        <w:tc>
          <w:tcPr>
            <w:tcW w:w="1259" w:type="pct"/>
          </w:tcPr>
          <w:p w14:paraId="612FE051" w14:textId="23C4CC3F"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DU_Remote_Desktop_Services</w:t>
            </w:r>
            <w:proofErr w:type="spellEnd"/>
          </w:p>
        </w:tc>
        <w:tc>
          <w:tcPr>
            <w:tcW w:w="1102" w:type="pct"/>
          </w:tcPr>
          <w:p w14:paraId="04BD7253" w14:textId="4FDC556B"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LN_Remote_Desktop_Services</w:t>
            </w:r>
            <w:proofErr w:type="spellEnd"/>
          </w:p>
        </w:tc>
        <w:tc>
          <w:tcPr>
            <w:tcW w:w="1620" w:type="pct"/>
            <w:vAlign w:val="center"/>
          </w:tcPr>
          <w:p w14:paraId="72D78708" w14:textId="52C5BD1E"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Windows Remote Desktop Services for project/support staff to access the environment</w:t>
            </w:r>
          </w:p>
        </w:tc>
      </w:tr>
      <w:tr w:rsidR="002F3F8F" w:rsidRPr="00446F20" w14:paraId="18785099"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240CAEED" w14:textId="77777777" w:rsidR="002F3F8F" w:rsidRPr="00E23BBF" w:rsidRDefault="002F3F8F" w:rsidP="00E23BBF">
            <w:pPr>
              <w:spacing w:before="60" w:after="60"/>
              <w:rPr>
                <w:b w:val="0"/>
                <w:lang w:eastAsia="en-US"/>
              </w:rPr>
            </w:pPr>
          </w:p>
        </w:tc>
        <w:tc>
          <w:tcPr>
            <w:tcW w:w="1259" w:type="pct"/>
          </w:tcPr>
          <w:p w14:paraId="159F70F3" w14:textId="06F4FA2C"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DU_ThinClient_Mgt_Scout</w:t>
            </w:r>
            <w:proofErr w:type="spellEnd"/>
          </w:p>
        </w:tc>
        <w:tc>
          <w:tcPr>
            <w:tcW w:w="1102" w:type="pct"/>
          </w:tcPr>
          <w:p w14:paraId="20BCCC42" w14:textId="7F2E2E64"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LN_ThinClient_Mgt_Scout</w:t>
            </w:r>
            <w:proofErr w:type="spellEnd"/>
          </w:p>
        </w:tc>
        <w:tc>
          <w:tcPr>
            <w:tcW w:w="1620" w:type="pct"/>
            <w:vAlign w:val="center"/>
          </w:tcPr>
          <w:p w14:paraId="05F4B960" w14:textId="29B6AC50" w:rsidR="002F3F8F" w:rsidRPr="00446F20" w:rsidRDefault="002F3F8F" w:rsidP="00E23BB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Scout management service to manage thin client devices for access to the environment</w:t>
            </w:r>
          </w:p>
        </w:tc>
      </w:tr>
      <w:tr w:rsidR="002F3F8F" w:rsidRPr="00446F20" w14:paraId="1DEAA00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48FD6DC3" w14:textId="77777777" w:rsidR="002F3F8F" w:rsidRPr="00E23BBF" w:rsidRDefault="002F3F8F" w:rsidP="002F3F8F">
            <w:pPr>
              <w:spacing w:before="60" w:after="60"/>
              <w:rPr>
                <w:b w:val="0"/>
                <w:lang w:eastAsia="en-US"/>
              </w:rPr>
            </w:pPr>
          </w:p>
        </w:tc>
        <w:tc>
          <w:tcPr>
            <w:tcW w:w="1259" w:type="pct"/>
          </w:tcPr>
          <w:p w14:paraId="3D68B545" w14:textId="12148D79"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DU_ThinClient_Mgt_Scout</w:t>
            </w:r>
            <w:r>
              <w:rPr>
                <w:lang w:eastAsia="en-US"/>
              </w:rPr>
              <w:t>_DB</w:t>
            </w:r>
            <w:proofErr w:type="spellEnd"/>
          </w:p>
        </w:tc>
        <w:tc>
          <w:tcPr>
            <w:tcW w:w="1102" w:type="pct"/>
          </w:tcPr>
          <w:p w14:paraId="74FEF353" w14:textId="24844968"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LN_ThinClient_Mgt_Scout</w:t>
            </w:r>
            <w:r>
              <w:rPr>
                <w:lang w:eastAsia="en-US"/>
              </w:rPr>
              <w:t>_DB</w:t>
            </w:r>
            <w:proofErr w:type="spellEnd"/>
          </w:p>
        </w:tc>
        <w:tc>
          <w:tcPr>
            <w:tcW w:w="1620" w:type="pct"/>
            <w:vAlign w:val="center"/>
          </w:tcPr>
          <w:p w14:paraId="73C9C07E" w14:textId="7D77DD71"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 xml:space="preserve">Database for Scout management service </w:t>
            </w:r>
          </w:p>
        </w:tc>
      </w:tr>
      <w:tr w:rsidR="002F3F8F" w:rsidRPr="00446F20" w14:paraId="35CF0949"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43756212" w14:textId="59F0EADA" w:rsidR="002F3F8F" w:rsidRPr="00AC40D8" w:rsidRDefault="002F3F8F" w:rsidP="002F3F8F">
            <w:pPr>
              <w:spacing w:before="60" w:after="60"/>
              <w:rPr>
                <w:b w:val="0"/>
                <w:bCs w:val="0"/>
                <w:lang w:eastAsia="en-US"/>
              </w:rPr>
            </w:pPr>
            <w:r w:rsidRPr="00AC40D8">
              <w:rPr>
                <w:b w:val="0"/>
                <w:bCs w:val="0"/>
                <w:lang w:eastAsia="en-US"/>
              </w:rPr>
              <w:t>Performance &amp; Capacity Management Tooling</w:t>
            </w:r>
          </w:p>
        </w:tc>
        <w:tc>
          <w:tcPr>
            <w:tcW w:w="1259" w:type="pct"/>
          </w:tcPr>
          <w:p w14:paraId="09403452" w14:textId="4E872751"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DU_PerfMon_Athene</w:t>
            </w:r>
            <w:proofErr w:type="spellEnd"/>
          </w:p>
        </w:tc>
        <w:tc>
          <w:tcPr>
            <w:tcW w:w="1102" w:type="pct"/>
          </w:tcPr>
          <w:p w14:paraId="7F23D0DA" w14:textId="31FC3B99"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LN_PerfMon_Athene</w:t>
            </w:r>
            <w:proofErr w:type="spellEnd"/>
          </w:p>
        </w:tc>
        <w:tc>
          <w:tcPr>
            <w:tcW w:w="1620" w:type="pct"/>
            <w:vAlign w:val="center"/>
          </w:tcPr>
          <w:p w14:paraId="1C103BB3" w14:textId="34872903"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Athene performance and capacity management central server</w:t>
            </w:r>
          </w:p>
        </w:tc>
      </w:tr>
      <w:tr w:rsidR="002F3F8F" w:rsidRPr="00446F20" w14:paraId="64E2E7B2"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231259E0" w14:textId="77777777" w:rsidR="002F3F8F" w:rsidRPr="00AC40D8" w:rsidRDefault="002F3F8F" w:rsidP="002F3F8F">
            <w:pPr>
              <w:spacing w:before="60" w:after="60"/>
              <w:rPr>
                <w:b w:val="0"/>
                <w:bCs w:val="0"/>
                <w:lang w:eastAsia="en-US"/>
              </w:rPr>
            </w:pPr>
          </w:p>
        </w:tc>
        <w:tc>
          <w:tcPr>
            <w:tcW w:w="1259" w:type="pct"/>
          </w:tcPr>
          <w:p w14:paraId="120EBB6C" w14:textId="403D160E"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DU_PerfMon_Athene_DB</w:t>
            </w:r>
            <w:proofErr w:type="spellEnd"/>
          </w:p>
        </w:tc>
        <w:tc>
          <w:tcPr>
            <w:tcW w:w="1102" w:type="pct"/>
          </w:tcPr>
          <w:p w14:paraId="5A38D7EE" w14:textId="0283F93F"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LN_PerfMon_Athene_DB</w:t>
            </w:r>
            <w:proofErr w:type="spellEnd"/>
          </w:p>
        </w:tc>
        <w:tc>
          <w:tcPr>
            <w:tcW w:w="1620" w:type="pct"/>
            <w:vAlign w:val="center"/>
          </w:tcPr>
          <w:p w14:paraId="51C09A0E" w14:textId="1BFD976B"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Database for Athene performance management</w:t>
            </w:r>
          </w:p>
        </w:tc>
      </w:tr>
      <w:tr w:rsidR="002F3F8F" w:rsidRPr="00446F20" w14:paraId="11E400E6"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677CD56A" w14:textId="77777777" w:rsidR="002F3F8F" w:rsidRPr="00AC40D8" w:rsidRDefault="002F3F8F" w:rsidP="002F3F8F">
            <w:pPr>
              <w:spacing w:before="60" w:after="60"/>
              <w:rPr>
                <w:b w:val="0"/>
                <w:bCs w:val="0"/>
                <w:lang w:eastAsia="en-US"/>
              </w:rPr>
            </w:pPr>
            <w:r w:rsidRPr="00AC40D8">
              <w:rPr>
                <w:b w:val="0"/>
                <w:bCs w:val="0"/>
                <w:lang w:eastAsia="en-US"/>
              </w:rPr>
              <w:t>Protective Monitoring Services</w:t>
            </w:r>
          </w:p>
        </w:tc>
        <w:tc>
          <w:tcPr>
            <w:tcW w:w="1259" w:type="pct"/>
          </w:tcPr>
          <w:p w14:paraId="04968FC2" w14:textId="4C446695"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DU_SIEM_LogRhythm</w:t>
            </w:r>
            <w:proofErr w:type="spellEnd"/>
          </w:p>
        </w:tc>
        <w:tc>
          <w:tcPr>
            <w:tcW w:w="1102" w:type="pct"/>
          </w:tcPr>
          <w:p w14:paraId="1C9743C8" w14:textId="2580D3F3"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LN_SIEM_LogRhythm</w:t>
            </w:r>
            <w:proofErr w:type="spellEnd"/>
          </w:p>
        </w:tc>
        <w:tc>
          <w:tcPr>
            <w:tcW w:w="1620" w:type="pct"/>
            <w:vAlign w:val="center"/>
          </w:tcPr>
          <w:p w14:paraId="3B143939" w14:textId="6ACB23E6"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LogRhythm central server and user interface for protective monitoring / SIEM</w:t>
            </w:r>
          </w:p>
        </w:tc>
      </w:tr>
      <w:tr w:rsidR="002F3F8F" w:rsidRPr="00446F20" w14:paraId="110F11AC"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7726053C" w14:textId="77777777" w:rsidR="002F3F8F" w:rsidRPr="00AC40D8" w:rsidRDefault="002F3F8F" w:rsidP="002F3F8F">
            <w:pPr>
              <w:spacing w:before="60" w:after="60"/>
              <w:rPr>
                <w:b w:val="0"/>
                <w:bCs w:val="0"/>
                <w:lang w:eastAsia="en-US"/>
              </w:rPr>
            </w:pPr>
          </w:p>
        </w:tc>
        <w:tc>
          <w:tcPr>
            <w:tcW w:w="1259" w:type="pct"/>
          </w:tcPr>
          <w:p w14:paraId="08A3C39D" w14:textId="6F5B6164"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DU_SIEM_LogRhythm_DB</w:t>
            </w:r>
            <w:proofErr w:type="spellEnd"/>
          </w:p>
        </w:tc>
        <w:tc>
          <w:tcPr>
            <w:tcW w:w="1102" w:type="pct"/>
          </w:tcPr>
          <w:p w14:paraId="0D941868" w14:textId="473F93C8"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LN_SIEM_LogRhythm_DB</w:t>
            </w:r>
            <w:proofErr w:type="spellEnd"/>
          </w:p>
        </w:tc>
        <w:tc>
          <w:tcPr>
            <w:tcW w:w="1620" w:type="pct"/>
            <w:vAlign w:val="center"/>
          </w:tcPr>
          <w:p w14:paraId="0579145E" w14:textId="0F49605C"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Database for LogRhythm</w:t>
            </w:r>
          </w:p>
        </w:tc>
      </w:tr>
      <w:tr w:rsidR="002F3F8F" w:rsidRPr="00446F20" w14:paraId="149FB599"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5BBEE1C4" w14:textId="77777777" w:rsidR="002F3F8F" w:rsidRPr="00AC40D8" w:rsidRDefault="002F3F8F" w:rsidP="002F3F8F">
            <w:pPr>
              <w:spacing w:before="60" w:after="60"/>
              <w:rPr>
                <w:b w:val="0"/>
                <w:bCs w:val="0"/>
                <w:lang w:eastAsia="en-US"/>
              </w:rPr>
            </w:pPr>
            <w:r w:rsidRPr="00AC40D8">
              <w:rPr>
                <w:b w:val="0"/>
                <w:bCs w:val="0"/>
                <w:lang w:eastAsia="en-US"/>
              </w:rPr>
              <w:t>Security Services</w:t>
            </w:r>
          </w:p>
        </w:tc>
        <w:tc>
          <w:tcPr>
            <w:tcW w:w="1259" w:type="pct"/>
          </w:tcPr>
          <w:p w14:paraId="1F373C62" w14:textId="3806046D"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DU_VulnScan_Nessus</w:t>
            </w:r>
            <w:proofErr w:type="spellEnd"/>
          </w:p>
        </w:tc>
        <w:tc>
          <w:tcPr>
            <w:tcW w:w="1102" w:type="pct"/>
          </w:tcPr>
          <w:p w14:paraId="6D8E276A" w14:textId="0228FBBB"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LN_VulnScan_Nessus</w:t>
            </w:r>
            <w:proofErr w:type="spellEnd"/>
          </w:p>
        </w:tc>
        <w:tc>
          <w:tcPr>
            <w:tcW w:w="1620" w:type="pct"/>
            <w:vAlign w:val="center"/>
          </w:tcPr>
          <w:p w14:paraId="44E808A0" w14:textId="51C6CC32"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Nessus central server for vulnerability scanning the environment</w:t>
            </w:r>
          </w:p>
        </w:tc>
      </w:tr>
      <w:tr w:rsidR="002F3F8F" w:rsidRPr="00446F20" w14:paraId="4A47D0CE"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4692038B" w14:textId="77777777" w:rsidR="002F3F8F" w:rsidRPr="00AC40D8" w:rsidRDefault="002F3F8F" w:rsidP="002F3F8F">
            <w:pPr>
              <w:spacing w:before="60" w:after="60"/>
              <w:rPr>
                <w:b w:val="0"/>
                <w:bCs w:val="0"/>
                <w:lang w:eastAsia="en-US"/>
              </w:rPr>
            </w:pPr>
          </w:p>
        </w:tc>
        <w:tc>
          <w:tcPr>
            <w:tcW w:w="1259" w:type="pct"/>
          </w:tcPr>
          <w:p w14:paraId="6A9EC34F" w14:textId="788FE0A9"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DU_AntiVirus</w:t>
            </w:r>
            <w:proofErr w:type="spellEnd"/>
          </w:p>
        </w:tc>
        <w:tc>
          <w:tcPr>
            <w:tcW w:w="1102" w:type="pct"/>
          </w:tcPr>
          <w:p w14:paraId="67B7A967" w14:textId="0FF16658"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LN_AntiVirus</w:t>
            </w:r>
            <w:proofErr w:type="spellEnd"/>
          </w:p>
        </w:tc>
        <w:tc>
          <w:tcPr>
            <w:tcW w:w="1620" w:type="pct"/>
            <w:vAlign w:val="center"/>
          </w:tcPr>
          <w:p w14:paraId="0BEAD05A" w14:textId="55CA6DA3"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McAfee anti-virus central server</w:t>
            </w:r>
          </w:p>
        </w:tc>
      </w:tr>
      <w:tr w:rsidR="002F3F8F" w:rsidRPr="00446F20" w14:paraId="1A84863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119EDAF3" w14:textId="3E5D2ECB" w:rsidR="002F3F8F" w:rsidRPr="00AC40D8" w:rsidRDefault="002F3F8F" w:rsidP="002F3F8F">
            <w:pPr>
              <w:spacing w:before="60" w:after="60"/>
              <w:rPr>
                <w:b w:val="0"/>
                <w:bCs w:val="0"/>
                <w:lang w:eastAsia="en-US"/>
              </w:rPr>
            </w:pPr>
            <w:r w:rsidRPr="00AC40D8">
              <w:rPr>
                <w:b w:val="0"/>
                <w:bCs w:val="0"/>
                <w:lang w:eastAsia="en-US"/>
              </w:rPr>
              <w:t>User Directory</w:t>
            </w:r>
          </w:p>
        </w:tc>
        <w:tc>
          <w:tcPr>
            <w:tcW w:w="1259" w:type="pct"/>
          </w:tcPr>
          <w:p w14:paraId="1642512E" w14:textId="11DF060D"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DU_Active_Directory</w:t>
            </w:r>
            <w:proofErr w:type="spellEnd"/>
          </w:p>
        </w:tc>
        <w:tc>
          <w:tcPr>
            <w:tcW w:w="1102" w:type="pct"/>
          </w:tcPr>
          <w:p w14:paraId="09310E55" w14:textId="33F7E67B"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LN_Active_Directory</w:t>
            </w:r>
            <w:proofErr w:type="spellEnd"/>
          </w:p>
        </w:tc>
        <w:tc>
          <w:tcPr>
            <w:tcW w:w="1620" w:type="pct"/>
            <w:vAlign w:val="center"/>
          </w:tcPr>
          <w:p w14:paraId="39FF8455" w14:textId="4851DAA5"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Active Directory to provide directory services and user management across the environment</w:t>
            </w:r>
          </w:p>
        </w:tc>
      </w:tr>
      <w:tr w:rsidR="002F3F8F" w:rsidRPr="00446F20" w14:paraId="2A55A1FD"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67EC5419" w14:textId="77777777" w:rsidR="002F3F8F" w:rsidRPr="00446F20" w:rsidRDefault="002F3F8F" w:rsidP="002F3F8F">
            <w:pPr>
              <w:spacing w:before="60" w:after="60"/>
              <w:rPr>
                <w:b w:val="0"/>
                <w:bCs w:val="0"/>
                <w:lang w:eastAsia="en-US"/>
              </w:rPr>
            </w:pPr>
            <w:r w:rsidRPr="00446F20">
              <w:rPr>
                <w:b w:val="0"/>
                <w:bCs w:val="0"/>
                <w:lang w:eastAsia="en-US"/>
              </w:rPr>
              <w:t>Matcher Service Bus Simulator</w:t>
            </w:r>
          </w:p>
        </w:tc>
        <w:tc>
          <w:tcPr>
            <w:tcW w:w="1259" w:type="pct"/>
          </w:tcPr>
          <w:p w14:paraId="166F7520" w14:textId="79FEF163"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DU_MSB_Simulator</w:t>
            </w:r>
            <w:proofErr w:type="spellEnd"/>
          </w:p>
        </w:tc>
        <w:tc>
          <w:tcPr>
            <w:tcW w:w="1102" w:type="pct"/>
          </w:tcPr>
          <w:p w14:paraId="4CFBE37D" w14:textId="2B27C6FB"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LN_MSB_Simulator</w:t>
            </w:r>
            <w:proofErr w:type="spellEnd"/>
          </w:p>
        </w:tc>
        <w:tc>
          <w:tcPr>
            <w:tcW w:w="1620" w:type="pct"/>
            <w:vAlign w:val="center"/>
          </w:tcPr>
          <w:p w14:paraId="70633E30" w14:textId="0827D66C"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Test tool deployed into Central zones, to allow testing of IDENT1/IABS against a simulated version of MSB in advance of integration testing</w:t>
            </w:r>
          </w:p>
        </w:tc>
      </w:tr>
      <w:tr w:rsidR="002F3F8F" w:rsidRPr="00446F20" w14:paraId="5EB7B65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159A05FB" w14:textId="77777777" w:rsidR="002F3F8F" w:rsidRPr="00446F20" w:rsidRDefault="002F3F8F" w:rsidP="002F3F8F">
            <w:pPr>
              <w:spacing w:before="60" w:after="60"/>
              <w:rPr>
                <w:b w:val="0"/>
                <w:bCs w:val="0"/>
                <w:lang w:eastAsia="en-US"/>
              </w:rPr>
            </w:pPr>
            <w:r w:rsidRPr="00446F20">
              <w:rPr>
                <w:b w:val="0"/>
                <w:bCs w:val="0"/>
                <w:lang w:eastAsia="en-US"/>
              </w:rPr>
              <w:t>Fingerprint MES Simulator</w:t>
            </w:r>
          </w:p>
        </w:tc>
        <w:tc>
          <w:tcPr>
            <w:tcW w:w="1259" w:type="pct"/>
            <w:vMerge w:val="restart"/>
          </w:tcPr>
          <w:p w14:paraId="3BBF3065" w14:textId="67655972"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 xml:space="preserve">Not included in model – understood </w:t>
            </w:r>
            <w:r w:rsidRPr="00446F20">
              <w:rPr>
                <w:lang w:eastAsia="en-US"/>
              </w:rPr>
              <w:lastRenderedPageBreak/>
              <w:t>to be deployed only to Aware development environment</w:t>
            </w:r>
          </w:p>
        </w:tc>
        <w:tc>
          <w:tcPr>
            <w:tcW w:w="1102" w:type="pct"/>
            <w:vMerge w:val="restart"/>
          </w:tcPr>
          <w:p w14:paraId="68F6084F" w14:textId="50CEA5CA"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lastRenderedPageBreak/>
              <w:t xml:space="preserve">Not included in model – </w:t>
            </w:r>
            <w:r w:rsidRPr="00446F20">
              <w:rPr>
                <w:lang w:eastAsia="en-US"/>
              </w:rPr>
              <w:lastRenderedPageBreak/>
              <w:t>understood to be deployed only to Aware development environment</w:t>
            </w:r>
          </w:p>
        </w:tc>
        <w:tc>
          <w:tcPr>
            <w:tcW w:w="1620" w:type="pct"/>
            <w:vMerge w:val="restart"/>
            <w:vAlign w:val="center"/>
          </w:tcPr>
          <w:p w14:paraId="50E43AFC" w14:textId="14F1FB14"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lastRenderedPageBreak/>
              <w:t xml:space="preserve">Test tools deployed in Aware development </w:t>
            </w:r>
            <w:r w:rsidRPr="00446F20">
              <w:rPr>
                <w:lang w:eastAsia="en-US"/>
              </w:rPr>
              <w:lastRenderedPageBreak/>
              <w:t>environment to enable development and testing in advance of having a MES available</w:t>
            </w:r>
          </w:p>
        </w:tc>
      </w:tr>
      <w:tr w:rsidR="002F3F8F" w:rsidRPr="00446F20" w14:paraId="2A2990D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Align w:val="center"/>
          </w:tcPr>
          <w:p w14:paraId="29FAD070" w14:textId="77777777" w:rsidR="002F3F8F" w:rsidRPr="00446F20" w:rsidRDefault="002F3F8F" w:rsidP="002F3F8F">
            <w:pPr>
              <w:spacing w:before="60" w:after="60"/>
              <w:rPr>
                <w:b w:val="0"/>
                <w:bCs w:val="0"/>
                <w:lang w:eastAsia="en-US"/>
              </w:rPr>
            </w:pPr>
            <w:r w:rsidRPr="00446F20">
              <w:rPr>
                <w:b w:val="0"/>
                <w:bCs w:val="0"/>
                <w:lang w:eastAsia="en-US"/>
              </w:rPr>
              <w:lastRenderedPageBreak/>
              <w:t>Face MES Simulator</w:t>
            </w:r>
          </w:p>
        </w:tc>
        <w:tc>
          <w:tcPr>
            <w:tcW w:w="1259" w:type="pct"/>
            <w:vMerge/>
          </w:tcPr>
          <w:p w14:paraId="77D0D6A6" w14:textId="77777777"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102" w:type="pct"/>
            <w:vMerge/>
          </w:tcPr>
          <w:p w14:paraId="26138C5A" w14:textId="77777777"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c>
          <w:tcPr>
            <w:tcW w:w="1620" w:type="pct"/>
            <w:vMerge/>
            <w:vAlign w:val="center"/>
          </w:tcPr>
          <w:p w14:paraId="161B2365" w14:textId="1FF950CD"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
        </w:tc>
      </w:tr>
      <w:tr w:rsidR="002F3F8F" w:rsidRPr="00446F20" w14:paraId="599FEBEA"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restart"/>
            <w:vAlign w:val="center"/>
          </w:tcPr>
          <w:p w14:paraId="7618423C" w14:textId="31D90BC2" w:rsidR="002F3F8F" w:rsidRPr="00446F20" w:rsidRDefault="002F3F8F" w:rsidP="002F3F8F">
            <w:pPr>
              <w:spacing w:before="60" w:after="60"/>
              <w:rPr>
                <w:b w:val="0"/>
                <w:bCs w:val="0"/>
                <w:lang w:eastAsia="en-US"/>
              </w:rPr>
            </w:pPr>
            <w:r w:rsidRPr="00446F20">
              <w:rPr>
                <w:b w:val="0"/>
                <w:bCs w:val="0"/>
                <w:lang w:eastAsia="en-US"/>
              </w:rPr>
              <w:t>Witness Services</w:t>
            </w:r>
          </w:p>
        </w:tc>
        <w:tc>
          <w:tcPr>
            <w:tcW w:w="1259" w:type="pct"/>
          </w:tcPr>
          <w:p w14:paraId="1BB1FB13" w14:textId="1D69A0EB"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DU_Witness_SQL</w:t>
            </w:r>
            <w:proofErr w:type="spellEnd"/>
          </w:p>
        </w:tc>
        <w:tc>
          <w:tcPr>
            <w:tcW w:w="1102" w:type="pct"/>
          </w:tcPr>
          <w:p w14:paraId="15F9C45F" w14:textId="0C8E7A54"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LN_Witness_SQL</w:t>
            </w:r>
            <w:proofErr w:type="spellEnd"/>
          </w:p>
        </w:tc>
        <w:tc>
          <w:tcPr>
            <w:tcW w:w="1620" w:type="pct"/>
            <w:vAlign w:val="center"/>
          </w:tcPr>
          <w:p w14:paraId="29EF3A65" w14:textId="650B6393"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 xml:space="preserve">Witness </w:t>
            </w:r>
            <w:proofErr w:type="spellStart"/>
            <w:r w:rsidRPr="00446F20">
              <w:rPr>
                <w:lang w:eastAsia="en-US"/>
              </w:rPr>
              <w:t>Fileshare</w:t>
            </w:r>
            <w:proofErr w:type="spellEnd"/>
            <w:r w:rsidRPr="00446F20">
              <w:rPr>
                <w:lang w:eastAsia="en-US"/>
              </w:rPr>
              <w:t xml:space="preserve"> to act as </w:t>
            </w:r>
            <w:proofErr w:type="gramStart"/>
            <w:r w:rsidRPr="00446F20">
              <w:rPr>
                <w:lang w:eastAsia="en-US"/>
              </w:rPr>
              <w:t>tie-breaker</w:t>
            </w:r>
            <w:proofErr w:type="gramEnd"/>
            <w:r w:rsidRPr="00446F20">
              <w:rPr>
                <w:lang w:eastAsia="en-US"/>
              </w:rPr>
              <w:t xml:space="preserve"> for cluster split-brain scenarios</w:t>
            </w:r>
          </w:p>
        </w:tc>
      </w:tr>
      <w:tr w:rsidR="002F3F8F" w:rsidRPr="00446F20" w14:paraId="287FF7E7"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0C065B8B" w14:textId="77777777" w:rsidR="002F3F8F" w:rsidRPr="00446F20" w:rsidRDefault="002F3F8F" w:rsidP="002F3F8F">
            <w:pPr>
              <w:spacing w:before="60" w:after="60"/>
              <w:rPr>
                <w:b w:val="0"/>
                <w:bCs w:val="0"/>
                <w:lang w:eastAsia="en-US"/>
              </w:rPr>
            </w:pPr>
          </w:p>
        </w:tc>
        <w:tc>
          <w:tcPr>
            <w:tcW w:w="1259" w:type="pct"/>
          </w:tcPr>
          <w:p w14:paraId="6AF29792" w14:textId="29F0CAED"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DU_Witness_NetApp</w:t>
            </w:r>
            <w:proofErr w:type="spellEnd"/>
          </w:p>
        </w:tc>
        <w:tc>
          <w:tcPr>
            <w:tcW w:w="1102" w:type="pct"/>
          </w:tcPr>
          <w:p w14:paraId="77AD9F17" w14:textId="770AF4E5"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LN_Witness_NetApp</w:t>
            </w:r>
            <w:proofErr w:type="spellEnd"/>
          </w:p>
        </w:tc>
        <w:tc>
          <w:tcPr>
            <w:tcW w:w="1620" w:type="pct"/>
            <w:vAlign w:val="center"/>
          </w:tcPr>
          <w:p w14:paraId="5ABD3AA7" w14:textId="0AB7FDB7"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 xml:space="preserve">NetApp witness software to act as </w:t>
            </w:r>
            <w:proofErr w:type="gramStart"/>
            <w:r w:rsidRPr="00446F20">
              <w:rPr>
                <w:lang w:eastAsia="en-US"/>
              </w:rPr>
              <w:t>tie-breaker</w:t>
            </w:r>
            <w:proofErr w:type="gramEnd"/>
            <w:r w:rsidRPr="00446F20">
              <w:rPr>
                <w:lang w:eastAsia="en-US"/>
              </w:rPr>
              <w:t xml:space="preserve"> for cluster split-brain scenarios</w:t>
            </w:r>
          </w:p>
        </w:tc>
      </w:tr>
      <w:tr w:rsidR="002F3F8F" w:rsidRPr="00446F20" w14:paraId="7B54C818"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vMerge/>
            <w:vAlign w:val="center"/>
          </w:tcPr>
          <w:p w14:paraId="55F55D74" w14:textId="77777777" w:rsidR="002F3F8F" w:rsidRPr="00446F20" w:rsidRDefault="002F3F8F" w:rsidP="002F3F8F">
            <w:pPr>
              <w:spacing w:before="60" w:after="60"/>
              <w:rPr>
                <w:b w:val="0"/>
                <w:bCs w:val="0"/>
                <w:lang w:eastAsia="en-US"/>
              </w:rPr>
            </w:pPr>
          </w:p>
        </w:tc>
        <w:tc>
          <w:tcPr>
            <w:tcW w:w="1259" w:type="pct"/>
          </w:tcPr>
          <w:p w14:paraId="410F1517" w14:textId="0CAECE91"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DU_Witness_Idemia</w:t>
            </w:r>
            <w:proofErr w:type="spellEnd"/>
          </w:p>
        </w:tc>
        <w:tc>
          <w:tcPr>
            <w:tcW w:w="1102" w:type="pct"/>
          </w:tcPr>
          <w:p w14:paraId="7AA8E70C" w14:textId="18DC8D37"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LN_Witness_Idemia</w:t>
            </w:r>
            <w:proofErr w:type="spellEnd"/>
          </w:p>
        </w:tc>
        <w:tc>
          <w:tcPr>
            <w:tcW w:w="1620" w:type="pct"/>
            <w:vAlign w:val="center"/>
          </w:tcPr>
          <w:p w14:paraId="3CB4B371" w14:textId="06B00F9A"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Idemia</w:t>
            </w:r>
            <w:proofErr w:type="spellEnd"/>
            <w:r w:rsidRPr="00446F20">
              <w:rPr>
                <w:lang w:eastAsia="en-US"/>
              </w:rPr>
              <w:t xml:space="preserve"> witness software to act as </w:t>
            </w:r>
            <w:proofErr w:type="gramStart"/>
            <w:r w:rsidRPr="00446F20">
              <w:rPr>
                <w:lang w:eastAsia="en-US"/>
              </w:rPr>
              <w:t>tie-breaker</w:t>
            </w:r>
            <w:proofErr w:type="gramEnd"/>
            <w:r w:rsidRPr="00446F20">
              <w:rPr>
                <w:lang w:eastAsia="en-US"/>
              </w:rPr>
              <w:t xml:space="preserve"> for cluster split-brain scenarios</w:t>
            </w:r>
          </w:p>
        </w:tc>
      </w:tr>
      <w:tr w:rsidR="002F3F8F" w:rsidRPr="00446F20" w14:paraId="6C986186" w14:textId="77777777" w:rsidTr="005B4661">
        <w:trPr>
          <w:cantSplit/>
          <w:trHeight w:val="75"/>
        </w:trPr>
        <w:tc>
          <w:tcPr>
            <w:cnfStyle w:val="001000000000" w:firstRow="0" w:lastRow="0" w:firstColumn="1" w:lastColumn="0" w:oddVBand="0" w:evenVBand="0" w:oddHBand="0" w:evenHBand="0" w:firstRowFirstColumn="0" w:firstRowLastColumn="0" w:lastRowFirstColumn="0" w:lastRowLastColumn="0"/>
            <w:tcW w:w="1019" w:type="pct"/>
          </w:tcPr>
          <w:p w14:paraId="46677630" w14:textId="7F734FC8" w:rsidR="002F3F8F" w:rsidRPr="00446F20" w:rsidRDefault="002F3F8F" w:rsidP="002F3F8F">
            <w:pPr>
              <w:spacing w:before="60" w:after="60"/>
              <w:rPr>
                <w:b w:val="0"/>
                <w:bCs w:val="0"/>
                <w:lang w:eastAsia="en-US"/>
              </w:rPr>
            </w:pPr>
            <w:r w:rsidRPr="00446F20">
              <w:rPr>
                <w:b w:val="0"/>
                <w:bCs w:val="0"/>
                <w:lang w:eastAsia="en-US"/>
              </w:rPr>
              <w:t>n/a</w:t>
            </w:r>
          </w:p>
        </w:tc>
        <w:tc>
          <w:tcPr>
            <w:tcW w:w="1259" w:type="pct"/>
          </w:tcPr>
          <w:p w14:paraId="0A2DD75F" w14:textId="694FBE9A"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n/a</w:t>
            </w:r>
          </w:p>
        </w:tc>
        <w:tc>
          <w:tcPr>
            <w:tcW w:w="1102" w:type="pct"/>
          </w:tcPr>
          <w:p w14:paraId="1BAC1960" w14:textId="744C902A"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proofErr w:type="spellStart"/>
            <w:r w:rsidRPr="00446F20">
              <w:rPr>
                <w:lang w:eastAsia="en-US"/>
              </w:rPr>
              <w:t>LN_Security_Gateway</w:t>
            </w:r>
            <w:proofErr w:type="spellEnd"/>
          </w:p>
        </w:tc>
        <w:tc>
          <w:tcPr>
            <w:tcW w:w="1620" w:type="pct"/>
            <w:vAlign w:val="center"/>
          </w:tcPr>
          <w:p w14:paraId="345644C1" w14:textId="17E7D1C7" w:rsidR="002F3F8F" w:rsidRPr="00446F20" w:rsidRDefault="002F3F8F" w:rsidP="002F3F8F">
            <w:pPr>
              <w:spacing w:before="60" w:after="60"/>
              <w:cnfStyle w:val="000000000000" w:firstRow="0" w:lastRow="0" w:firstColumn="0" w:lastColumn="0" w:oddVBand="0" w:evenVBand="0" w:oddHBand="0" w:evenHBand="0" w:firstRowFirstColumn="0" w:firstRowLastColumn="0" w:lastRowFirstColumn="0" w:lastRowLastColumn="0"/>
              <w:rPr>
                <w:lang w:eastAsia="en-US"/>
              </w:rPr>
            </w:pPr>
            <w:r w:rsidRPr="00446F20">
              <w:rPr>
                <w:lang w:eastAsia="en-US"/>
              </w:rPr>
              <w:t>Note – technical component, not represented in application view.</w:t>
            </w:r>
          </w:p>
        </w:tc>
      </w:tr>
    </w:tbl>
    <w:p w14:paraId="3E416D98" w14:textId="26933A9A" w:rsidR="00DE20DE" w:rsidRDefault="00DE20DE" w:rsidP="00DE20DE">
      <w:pPr>
        <w:rPr>
          <w:highlight w:val="yellow"/>
        </w:rPr>
      </w:pPr>
    </w:p>
    <w:p w14:paraId="3647971A" w14:textId="77777777" w:rsidR="009C1DC4" w:rsidRDefault="009C1DC4" w:rsidP="009C1DC4">
      <w:pPr>
        <w:keepNext/>
        <w:jc w:val="center"/>
      </w:pPr>
      <w:r w:rsidRPr="00874249">
        <w:rPr>
          <w:noProof/>
        </w:rPr>
        <w:drawing>
          <wp:inline distT="0" distB="0" distL="0" distR="0" wp14:anchorId="0A4F6CAA" wp14:editId="24086F88">
            <wp:extent cx="5518589" cy="3110865"/>
            <wp:effectExtent l="0" t="0" r="6350" b="635"/>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8589" cy="3110865"/>
                    </a:xfrm>
                    <a:prstGeom prst="rect">
                      <a:avLst/>
                    </a:prstGeom>
                  </pic:spPr>
                </pic:pic>
              </a:graphicData>
            </a:graphic>
          </wp:inline>
        </w:drawing>
      </w:r>
    </w:p>
    <w:p w14:paraId="737C8035" w14:textId="22B79033" w:rsidR="009C1DC4" w:rsidRPr="00DE20DE" w:rsidRDefault="009C1DC4" w:rsidP="009C1DC4">
      <w:pPr>
        <w:pStyle w:val="Caption"/>
        <w:rPr>
          <w:highlight w:val="yellow"/>
        </w:rPr>
      </w:pPr>
      <w:r>
        <w:t xml:space="preserve">Figure </w:t>
      </w:r>
      <w:r w:rsidR="00000000">
        <w:fldChar w:fldCharType="begin"/>
      </w:r>
      <w:r w:rsidR="00000000">
        <w:instrText xml:space="preserve"> SEQ Figure \* ARABIC </w:instrText>
      </w:r>
      <w:r w:rsidR="00000000">
        <w:fldChar w:fldCharType="separate"/>
      </w:r>
      <w:r w:rsidR="00F83731">
        <w:rPr>
          <w:noProof/>
        </w:rPr>
        <w:t>12</w:t>
      </w:r>
      <w:r w:rsidR="00000000">
        <w:rPr>
          <w:noProof/>
        </w:rPr>
        <w:fldChar w:fldCharType="end"/>
      </w:r>
      <w:r>
        <w:t xml:space="preserve"> – Logical Operational Model</w:t>
      </w:r>
    </w:p>
    <w:p w14:paraId="793BF2BE" w14:textId="77777777" w:rsidR="009C1DC4" w:rsidRDefault="009C1DC4" w:rsidP="00DE20DE">
      <w:pPr>
        <w:rPr>
          <w:highlight w:val="yellow"/>
        </w:rPr>
      </w:pPr>
    </w:p>
    <w:p w14:paraId="6D468A3A" w14:textId="2F244D44" w:rsidR="000E050E" w:rsidRDefault="000E050E" w:rsidP="000E050E">
      <w:pPr>
        <w:pStyle w:val="Heading3"/>
      </w:pPr>
      <w:bookmarkStart w:id="49" w:name="_Toc124950217"/>
      <w:r>
        <w:t>NFRs</w:t>
      </w:r>
      <w:bookmarkEnd w:id="49"/>
    </w:p>
    <w:p w14:paraId="032B515B" w14:textId="01084058" w:rsidR="000E050E" w:rsidRDefault="000E050E" w:rsidP="000E050E">
      <w:pPr>
        <w:rPr>
          <w:lang w:eastAsia="en-US"/>
        </w:rPr>
      </w:pPr>
      <w:r>
        <w:rPr>
          <w:lang w:eastAsia="en-US"/>
        </w:rPr>
        <w:t>The subsections that follow describe how the solution will continue to be designed, developed and implemented to meet the key programme non-functional requirements (NFRs)</w:t>
      </w:r>
    </w:p>
    <w:p w14:paraId="34992F36" w14:textId="77777777" w:rsidR="0021219A" w:rsidRPr="000E050E" w:rsidRDefault="0021219A" w:rsidP="000E050E">
      <w:pPr>
        <w:rPr>
          <w:lang w:eastAsia="en-US"/>
        </w:rPr>
      </w:pPr>
    </w:p>
    <w:p w14:paraId="41E8B325" w14:textId="16481552" w:rsidR="000E050E" w:rsidRDefault="000E050E" w:rsidP="000E050E">
      <w:pPr>
        <w:pStyle w:val="Heading4"/>
      </w:pPr>
      <w:r>
        <w:lastRenderedPageBreak/>
        <w:t>Availability &amp; RTO</w:t>
      </w:r>
    </w:p>
    <w:p w14:paraId="66669832" w14:textId="111D78D3" w:rsidR="009E158D" w:rsidRDefault="009E158D" w:rsidP="009E158D">
      <w:pPr>
        <w:rPr>
          <w:lang w:eastAsia="en-US"/>
        </w:rPr>
      </w:pPr>
      <w:r>
        <w:rPr>
          <w:lang w:eastAsia="en-US"/>
        </w:rPr>
        <w:t xml:space="preserve">To meet the 99.9% availability requirement the solution is run active/active across the two </w:t>
      </w:r>
      <w:proofErr w:type="gramStart"/>
      <w:r>
        <w:rPr>
          <w:lang w:eastAsia="en-US"/>
        </w:rPr>
        <w:t>data-centres</w:t>
      </w:r>
      <w:proofErr w:type="gramEnd"/>
      <w:r>
        <w:rPr>
          <w:lang w:eastAsia="en-US"/>
        </w:rPr>
        <w:t>, with each site sized to be able to handle 100% of traffic in the event of one of the sites failing.</w:t>
      </w:r>
      <w:r w:rsidR="00DF137B">
        <w:rPr>
          <w:lang w:eastAsia="en-US"/>
        </w:rPr>
        <w:t xml:space="preserve"> Within each site, the solution is implemented to remove single points of failure, including for example: </w:t>
      </w:r>
    </w:p>
    <w:p w14:paraId="6BCB27DE" w14:textId="5000FFBD" w:rsidR="00DF137B" w:rsidRDefault="00DF137B" w:rsidP="00DF137B">
      <w:pPr>
        <w:pStyle w:val="ListParagraph"/>
        <w:numPr>
          <w:ilvl w:val="0"/>
          <w:numId w:val="22"/>
        </w:numPr>
      </w:pPr>
      <w:r>
        <w:t>Resilient physical server infrastructure, with server</w:t>
      </w:r>
      <w:r w:rsidR="00DA77F6">
        <w:t>s</w:t>
      </w:r>
      <w:r>
        <w:t xml:space="preserve"> split across racks within a data-</w:t>
      </w:r>
      <w:proofErr w:type="gramStart"/>
      <w:r>
        <w:t>centre</w:t>
      </w:r>
      <w:proofErr w:type="gramEnd"/>
    </w:p>
    <w:p w14:paraId="485AD4C9" w14:textId="27D19223" w:rsidR="00DF137B" w:rsidRDefault="00DF137B" w:rsidP="00DF137B">
      <w:pPr>
        <w:pStyle w:val="ListParagraph"/>
        <w:numPr>
          <w:ilvl w:val="0"/>
          <w:numId w:val="22"/>
        </w:numPr>
      </w:pPr>
      <w:r>
        <w:t xml:space="preserve">Solution components deployed in clusters to provide resilience to individual application or server failure, with load-balancer health-checks </w:t>
      </w:r>
      <w:r w:rsidR="00507F08">
        <w:t>used to direct traffic only to healthy members of the cluster</w:t>
      </w:r>
    </w:p>
    <w:p w14:paraId="6A4AAB3A" w14:textId="6BCC12A3" w:rsidR="00DF137B" w:rsidRDefault="00DF137B" w:rsidP="00DF137B">
      <w:pPr>
        <w:pStyle w:val="ListParagraph"/>
        <w:numPr>
          <w:ilvl w:val="0"/>
          <w:numId w:val="22"/>
        </w:numPr>
      </w:pPr>
      <w:r>
        <w:t>Resilient network devices such as the F5 load-balancers</w:t>
      </w:r>
    </w:p>
    <w:p w14:paraId="0EF3F77F" w14:textId="1829B8E9" w:rsidR="00507F08" w:rsidRDefault="00507F08" w:rsidP="00DF137B">
      <w:pPr>
        <w:pStyle w:val="ListParagraph"/>
        <w:numPr>
          <w:ilvl w:val="0"/>
          <w:numId w:val="22"/>
        </w:numPr>
      </w:pPr>
      <w:r>
        <w:t xml:space="preserve">SQL Server data store </w:t>
      </w:r>
      <w:r w:rsidR="004674C9">
        <w:t xml:space="preserve">for </w:t>
      </w:r>
      <w:proofErr w:type="spellStart"/>
      <w:r w:rsidR="004674C9">
        <w:t>BioSP</w:t>
      </w:r>
      <w:proofErr w:type="spellEnd"/>
      <w:r w:rsidR="004674C9">
        <w:t xml:space="preserve"> </w:t>
      </w:r>
      <w:r>
        <w:t xml:space="preserve">running </w:t>
      </w:r>
      <w:r w:rsidR="004674C9">
        <w:t xml:space="preserve">in both </w:t>
      </w:r>
      <w:proofErr w:type="gramStart"/>
      <w:r w:rsidR="004674C9">
        <w:t>data-centres</w:t>
      </w:r>
      <w:proofErr w:type="gramEnd"/>
      <w:r w:rsidR="004674C9">
        <w:t xml:space="preserve"> using SQL Server Always On availability groups </w:t>
      </w:r>
      <w:r w:rsidR="0021219A">
        <w:t>with synchronous replication (transaction needs to be written to both sites before it is marked as completed)</w:t>
      </w:r>
    </w:p>
    <w:p w14:paraId="68FA57EF" w14:textId="7D73FD07" w:rsidR="004674C9" w:rsidRDefault="004674C9" w:rsidP="00DF137B">
      <w:pPr>
        <w:pStyle w:val="ListParagraph"/>
        <w:numPr>
          <w:ilvl w:val="0"/>
          <w:numId w:val="22"/>
        </w:numPr>
      </w:pPr>
      <w:r>
        <w:t>Resilient storage using a highly available SAN storage array</w:t>
      </w:r>
      <w:r w:rsidR="00AD1492">
        <w:t xml:space="preserve"> with synchronous replication between sites</w:t>
      </w:r>
    </w:p>
    <w:p w14:paraId="026A3412" w14:textId="12FC5BAA" w:rsidR="009E158D" w:rsidRPr="009E158D" w:rsidRDefault="00BD01DD" w:rsidP="009E158D">
      <w:pPr>
        <w:rPr>
          <w:lang w:eastAsia="en-US"/>
        </w:rPr>
      </w:pPr>
      <w:r>
        <w:rPr>
          <w:lang w:eastAsia="en-US"/>
        </w:rPr>
        <w:t>The recovery time objective</w:t>
      </w:r>
      <w:r w:rsidR="002E734A">
        <w:rPr>
          <w:lang w:eastAsia="en-US"/>
        </w:rPr>
        <w:t xml:space="preserve"> (RTO)</w:t>
      </w:r>
      <w:r>
        <w:rPr>
          <w:lang w:eastAsia="en-US"/>
        </w:rPr>
        <w:t xml:space="preserve"> to be met is 0 seconds, with exceptions to this noted in the </w:t>
      </w:r>
      <w:r w:rsidRPr="00BD01DD">
        <w:rPr>
          <w:lang w:eastAsia="en-US"/>
        </w:rPr>
        <w:t>BMPS MSP Solution Desig</w:t>
      </w:r>
      <w:r w:rsidR="00DF137B">
        <w:rPr>
          <w:lang w:eastAsia="en-US"/>
        </w:rPr>
        <w:t>n</w:t>
      </w:r>
      <w:r w:rsidR="00DF137B">
        <w:rPr>
          <w:rStyle w:val="FootnoteReference"/>
          <w:lang w:eastAsia="en-US"/>
        </w:rPr>
        <w:footnoteReference w:id="7"/>
      </w:r>
      <w:r w:rsidR="00DF137B">
        <w:rPr>
          <w:lang w:eastAsia="en-US"/>
        </w:rPr>
        <w:t>.</w:t>
      </w:r>
      <w:r w:rsidR="00497D33">
        <w:rPr>
          <w:lang w:eastAsia="en-US"/>
        </w:rPr>
        <w:t xml:space="preserve"> </w:t>
      </w:r>
    </w:p>
    <w:p w14:paraId="0134EEA9" w14:textId="77777777" w:rsidR="0021219A" w:rsidRDefault="0021219A" w:rsidP="0021219A">
      <w:pPr>
        <w:pStyle w:val="Heading4"/>
      </w:pPr>
      <w:r>
        <w:t>Data Integrity &amp; RPO</w:t>
      </w:r>
    </w:p>
    <w:p w14:paraId="475781D6" w14:textId="657AB962" w:rsidR="00D92CFB" w:rsidRDefault="006C5B90" w:rsidP="006C5B90">
      <w:r>
        <w:t xml:space="preserve">The </w:t>
      </w:r>
      <w:r w:rsidR="002E734A">
        <w:t>MSB</w:t>
      </w:r>
      <w:r>
        <w:t xml:space="preserve"> data is stored in SQL Server running in both </w:t>
      </w:r>
      <w:proofErr w:type="gramStart"/>
      <w:r>
        <w:t>data-centres</w:t>
      </w:r>
      <w:proofErr w:type="gramEnd"/>
      <w:r>
        <w:t xml:space="preserve"> using SQL Server Always On availability groups with synchronous replication. This replication means that transactions need to be written successfully to both sites before being marked as complete.</w:t>
      </w:r>
      <w:r w:rsidR="00D92CFB">
        <w:t xml:space="preserve"> In the event of a single site failure, automatic failover will be triggered to the second site, allowing processing to quickly continue with no loss of data.</w:t>
      </w:r>
    </w:p>
    <w:p w14:paraId="157613E9" w14:textId="2B0B0558" w:rsidR="00435BCA" w:rsidRDefault="00435BCA" w:rsidP="006C5B90">
      <w:r>
        <w:t>Databases are backed up with NetApp snapshots</w:t>
      </w:r>
      <w:r w:rsidR="00992CF2">
        <w:t xml:space="preserve"> to provide a point-in-time copy to enable recovery of data in data corruption or deletion scenarios</w:t>
      </w:r>
      <w:r>
        <w:t>.</w:t>
      </w:r>
      <w:r w:rsidR="00992CF2">
        <w:t xml:space="preserve"> To meet a recovery point objective of zero lost transactions, SQL redo logs will be used to replay the transactions since a backup to bring the database back up to date.</w:t>
      </w:r>
    </w:p>
    <w:p w14:paraId="4240F6ED" w14:textId="5A91D4DB" w:rsidR="000E050E" w:rsidRDefault="000E050E" w:rsidP="000E050E">
      <w:pPr>
        <w:pStyle w:val="Heading4"/>
      </w:pPr>
      <w:r>
        <w:t>Transaction response times</w:t>
      </w:r>
    </w:p>
    <w:p w14:paraId="279FBDA3" w14:textId="4B47B571" w:rsidR="00C31486" w:rsidRPr="00C31486" w:rsidRDefault="00C31486" w:rsidP="00C31486">
      <w:pPr>
        <w:rPr>
          <w:lang w:eastAsia="en-US"/>
        </w:rPr>
      </w:pPr>
      <w:r>
        <w:rPr>
          <w:lang w:eastAsia="en-US"/>
        </w:rPr>
        <w:t xml:space="preserve">The approach to continuing to design, develop and implement the solution to meet the required transaction response times is described in section </w:t>
      </w:r>
      <w:r w:rsidR="006C5B90" w:rsidRPr="006C5B90">
        <w:rPr>
          <w:i/>
          <w:iCs/>
          <w:lang w:eastAsia="en-US"/>
        </w:rPr>
        <w:fldChar w:fldCharType="begin"/>
      </w:r>
      <w:r w:rsidR="006C5B90" w:rsidRPr="006C5B90">
        <w:rPr>
          <w:i/>
          <w:iCs/>
          <w:lang w:eastAsia="en-US"/>
        </w:rPr>
        <w:instrText xml:space="preserve"> REF _Ref112578854 \r \h </w:instrText>
      </w:r>
      <w:r w:rsidR="006C5B90">
        <w:rPr>
          <w:i/>
          <w:iCs/>
          <w:lang w:eastAsia="en-US"/>
        </w:rPr>
        <w:instrText xml:space="preserve"> \* MERGEFORMAT </w:instrText>
      </w:r>
      <w:r w:rsidR="006C5B90" w:rsidRPr="006C5B90">
        <w:rPr>
          <w:i/>
          <w:iCs/>
          <w:lang w:eastAsia="en-US"/>
        </w:rPr>
      </w:r>
      <w:r w:rsidR="006C5B90" w:rsidRPr="006C5B90">
        <w:rPr>
          <w:i/>
          <w:iCs/>
          <w:lang w:eastAsia="en-US"/>
        </w:rPr>
        <w:fldChar w:fldCharType="separate"/>
      </w:r>
      <w:r w:rsidR="003D3CE5">
        <w:rPr>
          <w:i/>
          <w:iCs/>
          <w:lang w:eastAsia="en-US"/>
        </w:rPr>
        <w:t>3.9</w:t>
      </w:r>
      <w:r w:rsidR="006C5B90" w:rsidRPr="006C5B90">
        <w:rPr>
          <w:i/>
          <w:iCs/>
          <w:lang w:eastAsia="en-US"/>
        </w:rPr>
        <w:fldChar w:fldCharType="end"/>
      </w:r>
      <w:r w:rsidR="006C5B90" w:rsidRPr="006C5B90">
        <w:rPr>
          <w:i/>
          <w:iCs/>
          <w:lang w:eastAsia="en-US"/>
        </w:rPr>
        <w:t xml:space="preserve"> - </w:t>
      </w:r>
      <w:r w:rsidR="006C5B90" w:rsidRPr="006C5B90">
        <w:rPr>
          <w:i/>
          <w:iCs/>
          <w:lang w:eastAsia="en-US"/>
        </w:rPr>
        <w:fldChar w:fldCharType="begin"/>
      </w:r>
      <w:r w:rsidR="006C5B90" w:rsidRPr="006C5B90">
        <w:rPr>
          <w:i/>
          <w:iCs/>
          <w:lang w:eastAsia="en-US"/>
        </w:rPr>
        <w:instrText xml:space="preserve"> REF _Ref112578854 \h </w:instrText>
      </w:r>
      <w:r w:rsidR="006C5B90">
        <w:rPr>
          <w:i/>
          <w:iCs/>
          <w:lang w:eastAsia="en-US"/>
        </w:rPr>
        <w:instrText xml:space="preserve"> \* MERGEFORMAT </w:instrText>
      </w:r>
      <w:r w:rsidR="006C5B90" w:rsidRPr="006C5B90">
        <w:rPr>
          <w:i/>
          <w:iCs/>
          <w:lang w:eastAsia="en-US"/>
        </w:rPr>
      </w:r>
      <w:r w:rsidR="006C5B90" w:rsidRPr="006C5B90">
        <w:rPr>
          <w:i/>
          <w:iCs/>
          <w:lang w:eastAsia="en-US"/>
        </w:rPr>
        <w:fldChar w:fldCharType="separate"/>
      </w:r>
      <w:r w:rsidR="003D3CE5" w:rsidRPr="003D3CE5">
        <w:rPr>
          <w:i/>
          <w:iCs/>
        </w:rPr>
        <w:t>Performance</w:t>
      </w:r>
      <w:r w:rsidR="006C5B90" w:rsidRPr="006C5B90">
        <w:rPr>
          <w:i/>
          <w:iCs/>
          <w:lang w:eastAsia="en-US"/>
        </w:rPr>
        <w:fldChar w:fldCharType="end"/>
      </w:r>
      <w:r w:rsidR="006C5B90">
        <w:rPr>
          <w:lang w:eastAsia="en-US"/>
        </w:rPr>
        <w:t>.</w:t>
      </w:r>
    </w:p>
    <w:p w14:paraId="64EC4167" w14:textId="567C2B15" w:rsidR="000E050E" w:rsidRDefault="000E050E" w:rsidP="000E050E">
      <w:pPr>
        <w:pStyle w:val="Heading4"/>
      </w:pPr>
      <w:r>
        <w:t>Security</w:t>
      </w:r>
    </w:p>
    <w:p w14:paraId="748DA030" w14:textId="44BFF5BC" w:rsidR="00992CF2" w:rsidRPr="001225D9" w:rsidRDefault="00992CF2" w:rsidP="00992CF2">
      <w:pPr>
        <w:rPr>
          <w:lang w:eastAsia="en-US"/>
        </w:rPr>
      </w:pPr>
      <w:r>
        <w:rPr>
          <w:lang w:eastAsia="en-US"/>
        </w:rPr>
        <w:t xml:space="preserve">The approach to continuing to design, develop and implement the solution to meet the required security levels is described in section </w:t>
      </w:r>
      <w:r w:rsidRPr="00992CF2">
        <w:rPr>
          <w:i/>
          <w:iCs/>
          <w:lang w:eastAsia="en-US"/>
        </w:rPr>
        <w:fldChar w:fldCharType="begin"/>
      </w:r>
      <w:r w:rsidRPr="00992CF2">
        <w:rPr>
          <w:i/>
          <w:iCs/>
          <w:lang w:eastAsia="en-US"/>
        </w:rPr>
        <w:instrText xml:space="preserve"> REF _Ref112579377 \r \h  \* MERGEFORMAT </w:instrText>
      </w:r>
      <w:r w:rsidRPr="00992CF2">
        <w:rPr>
          <w:i/>
          <w:iCs/>
          <w:lang w:eastAsia="en-US"/>
        </w:rPr>
      </w:r>
      <w:r w:rsidRPr="00992CF2">
        <w:rPr>
          <w:i/>
          <w:iCs/>
          <w:lang w:eastAsia="en-US"/>
        </w:rPr>
        <w:fldChar w:fldCharType="separate"/>
      </w:r>
      <w:r w:rsidR="003D3CE5">
        <w:rPr>
          <w:i/>
          <w:iCs/>
          <w:lang w:eastAsia="en-US"/>
        </w:rPr>
        <w:t>4</w:t>
      </w:r>
      <w:r w:rsidRPr="00992CF2">
        <w:rPr>
          <w:i/>
          <w:iCs/>
          <w:lang w:eastAsia="en-US"/>
        </w:rPr>
        <w:fldChar w:fldCharType="end"/>
      </w:r>
      <w:r w:rsidRPr="00992CF2">
        <w:rPr>
          <w:i/>
          <w:iCs/>
          <w:lang w:eastAsia="en-US"/>
        </w:rPr>
        <w:t xml:space="preserve"> - </w:t>
      </w:r>
      <w:r w:rsidRPr="00992CF2">
        <w:rPr>
          <w:i/>
          <w:iCs/>
          <w:lang w:eastAsia="en-US"/>
        </w:rPr>
        <w:fldChar w:fldCharType="begin"/>
      </w:r>
      <w:r w:rsidRPr="00992CF2">
        <w:rPr>
          <w:i/>
          <w:iCs/>
          <w:lang w:eastAsia="en-US"/>
        </w:rPr>
        <w:instrText xml:space="preserve"> REF _Ref112579381 \h  \* MERGEFORMAT </w:instrText>
      </w:r>
      <w:r w:rsidRPr="00992CF2">
        <w:rPr>
          <w:i/>
          <w:iCs/>
          <w:lang w:eastAsia="en-US"/>
        </w:rPr>
      </w:r>
      <w:r w:rsidRPr="00992CF2">
        <w:rPr>
          <w:i/>
          <w:iCs/>
          <w:lang w:eastAsia="en-US"/>
        </w:rPr>
        <w:fldChar w:fldCharType="separate"/>
      </w:r>
      <w:r w:rsidR="003D3CE5" w:rsidRPr="003D3CE5">
        <w:rPr>
          <w:i/>
          <w:iCs/>
        </w:rPr>
        <w:t>Security</w:t>
      </w:r>
      <w:r w:rsidRPr="00992CF2">
        <w:rPr>
          <w:i/>
          <w:iCs/>
          <w:lang w:eastAsia="en-US"/>
        </w:rPr>
        <w:fldChar w:fldCharType="end"/>
      </w:r>
      <w:r w:rsidR="001225D9">
        <w:rPr>
          <w:lang w:eastAsia="en-US"/>
        </w:rPr>
        <w:t>.</w:t>
      </w:r>
    </w:p>
    <w:p w14:paraId="41863FB6" w14:textId="60B4EBD3" w:rsidR="00784C8F" w:rsidRDefault="00784C8F" w:rsidP="0077359C">
      <w:pPr>
        <w:pStyle w:val="Heading2"/>
      </w:pPr>
      <w:bookmarkStart w:id="50" w:name="_Toc124950218"/>
      <w:r>
        <w:t>Physical Hosting</w:t>
      </w:r>
      <w:bookmarkEnd w:id="50"/>
    </w:p>
    <w:p w14:paraId="616496C8" w14:textId="25701D3C" w:rsidR="00F9150A" w:rsidRDefault="002E734A" w:rsidP="002E734A">
      <w:pPr>
        <w:rPr>
          <w:lang w:eastAsia="en-US"/>
        </w:rPr>
      </w:pPr>
      <w:r>
        <w:rPr>
          <w:lang w:eastAsia="en-US"/>
        </w:rPr>
        <w:t>Physical hosting of the BMPS is within the Crown Hosting secure datacentre locations</w:t>
      </w:r>
      <w:r w:rsidR="0077398C">
        <w:rPr>
          <w:lang w:eastAsia="en-US"/>
        </w:rPr>
        <w:t xml:space="preserve">, used for services running directly on physical servers, and to host virtual machines using </w:t>
      </w:r>
      <w:r w:rsidR="00403D38">
        <w:rPr>
          <w:lang w:eastAsia="en-US"/>
        </w:rPr>
        <w:t xml:space="preserve">Microsoft </w:t>
      </w:r>
      <w:r w:rsidR="00C306F5">
        <w:rPr>
          <w:lang w:eastAsia="en-US"/>
        </w:rPr>
        <w:t>Hyper-V</w:t>
      </w:r>
      <w:r w:rsidR="0077398C">
        <w:rPr>
          <w:lang w:eastAsia="en-US"/>
        </w:rPr>
        <w:t>.</w:t>
      </w:r>
      <w:r w:rsidR="00403D38">
        <w:rPr>
          <w:lang w:eastAsia="en-US"/>
        </w:rPr>
        <w:t xml:space="preserve"> </w:t>
      </w:r>
    </w:p>
    <w:p w14:paraId="0CE526EE" w14:textId="586FED4F" w:rsidR="00DB62C8" w:rsidRDefault="00DB62C8" w:rsidP="002E734A">
      <w:pPr>
        <w:rPr>
          <w:lang w:eastAsia="en-US"/>
        </w:rPr>
      </w:pPr>
      <w:r>
        <w:rPr>
          <w:lang w:eastAsia="en-US"/>
        </w:rPr>
        <w:t xml:space="preserve">Servers are currently Fujitsu </w:t>
      </w:r>
      <w:proofErr w:type="spellStart"/>
      <w:r>
        <w:rPr>
          <w:lang w:eastAsia="en-US"/>
        </w:rPr>
        <w:t>Primergy</w:t>
      </w:r>
      <w:proofErr w:type="spellEnd"/>
      <w:r>
        <w:rPr>
          <w:lang w:eastAsia="en-US"/>
        </w:rPr>
        <w:t xml:space="preserve"> RX2530 M4 running Windows Server 2016 and Red Hat Enterprise Linux 7</w:t>
      </w:r>
      <w:r w:rsidR="002F3F8F">
        <w:rPr>
          <w:lang w:eastAsia="en-US"/>
        </w:rPr>
        <w:t>.</w:t>
      </w:r>
      <w:r>
        <w:rPr>
          <w:lang w:eastAsia="en-US"/>
        </w:rPr>
        <w:t xml:space="preserve"> </w:t>
      </w:r>
    </w:p>
    <w:p w14:paraId="7708A4EA" w14:textId="0210A4F0" w:rsidR="00DB62C8" w:rsidRDefault="002F3F8F" w:rsidP="002E734A">
      <w:pPr>
        <w:rPr>
          <w:lang w:eastAsia="en-US"/>
        </w:rPr>
      </w:pPr>
      <w:r>
        <w:rPr>
          <w:lang w:eastAsia="en-US"/>
        </w:rPr>
        <w:lastRenderedPageBreak/>
        <w:t>T</w:t>
      </w:r>
      <w:r w:rsidR="00DB62C8">
        <w:rPr>
          <w:lang w:eastAsia="en-US"/>
        </w:rPr>
        <w:t>he future work in stage 3 to provision additional servers</w:t>
      </w:r>
      <w:r w:rsidR="00C15D3D">
        <w:rPr>
          <w:lang w:eastAsia="en-US"/>
        </w:rPr>
        <w:t xml:space="preserve"> will need to assess the use of newer servers such as RX2530 M6, as the M4 </w:t>
      </w:r>
      <w:r w:rsidR="00772082">
        <w:rPr>
          <w:lang w:eastAsia="en-US"/>
        </w:rPr>
        <w:t xml:space="preserve">end </w:t>
      </w:r>
      <w:r w:rsidR="00C15D3D">
        <w:rPr>
          <w:lang w:eastAsia="en-US"/>
        </w:rPr>
        <w:t>of service life dat</w:t>
      </w:r>
      <w:r w:rsidR="00AB7F64">
        <w:rPr>
          <w:lang w:eastAsia="en-US"/>
        </w:rPr>
        <w:t>e</w:t>
      </w:r>
      <w:r w:rsidR="00C15D3D">
        <w:rPr>
          <w:lang w:eastAsia="en-US"/>
        </w:rPr>
        <w:t xml:space="preserve"> is</w:t>
      </w:r>
      <w:r w:rsidR="00C0155E">
        <w:rPr>
          <w:lang w:eastAsia="en-US"/>
        </w:rPr>
        <w:t xml:space="preserve"> </w:t>
      </w:r>
      <w:r w:rsidR="00C15D3D">
        <w:rPr>
          <w:lang w:eastAsia="en-US"/>
        </w:rPr>
        <w:t>31 December 2024</w:t>
      </w:r>
      <w:r w:rsidR="00CC50B9">
        <w:rPr>
          <w:rStyle w:val="FootnoteReference"/>
          <w:lang w:eastAsia="en-US"/>
        </w:rPr>
        <w:footnoteReference w:id="8"/>
      </w:r>
      <w:r w:rsidR="00C15D3D">
        <w:rPr>
          <w:lang w:eastAsia="en-US"/>
        </w:rPr>
        <w:t>.</w:t>
      </w:r>
    </w:p>
    <w:p w14:paraId="17A6B00D" w14:textId="3643B405" w:rsidR="00784C8F" w:rsidRDefault="00B752C4" w:rsidP="00AC6908">
      <w:pPr>
        <w:rPr>
          <w:lang w:eastAsia="en-US"/>
        </w:rPr>
      </w:pPr>
      <w:r>
        <w:rPr>
          <w:lang w:eastAsia="en-US"/>
        </w:rPr>
        <w:t xml:space="preserve">Storage is implemented </w:t>
      </w:r>
      <w:r w:rsidR="00F9150A">
        <w:rPr>
          <w:lang w:eastAsia="en-US"/>
        </w:rPr>
        <w:t xml:space="preserve">using two HA pairs of </w:t>
      </w:r>
      <w:r>
        <w:rPr>
          <w:lang w:eastAsia="en-US"/>
        </w:rPr>
        <w:t xml:space="preserve">NetApp </w:t>
      </w:r>
      <w:r w:rsidR="00F9150A">
        <w:rPr>
          <w:lang w:eastAsia="en-US"/>
        </w:rPr>
        <w:t xml:space="preserve">AFF700 </w:t>
      </w:r>
      <w:r>
        <w:rPr>
          <w:lang w:eastAsia="en-US"/>
        </w:rPr>
        <w:t>SAN</w:t>
      </w:r>
      <w:r w:rsidR="00F9150A">
        <w:rPr>
          <w:lang w:eastAsia="en-US"/>
        </w:rPr>
        <w:t xml:space="preserve"> storage arrays</w:t>
      </w:r>
      <w:r w:rsidR="005367F2">
        <w:rPr>
          <w:lang w:eastAsia="en-US"/>
        </w:rPr>
        <w:t xml:space="preserve"> for production and preproduction (and short-term backup)</w:t>
      </w:r>
      <w:r w:rsidR="00F9150A">
        <w:rPr>
          <w:lang w:eastAsia="en-US"/>
        </w:rPr>
        <w:t xml:space="preserve"> using SSD drives</w:t>
      </w:r>
      <w:r>
        <w:rPr>
          <w:lang w:eastAsia="en-US"/>
        </w:rPr>
        <w:t>.</w:t>
      </w:r>
      <w:r w:rsidR="005367F2">
        <w:rPr>
          <w:lang w:eastAsia="en-US"/>
        </w:rPr>
        <w:t xml:space="preserve"> Development environments and long-term backup data uses two HA pairs of FAS2620s.</w:t>
      </w:r>
      <w:r w:rsidR="00E70820">
        <w:rPr>
          <w:lang w:eastAsia="en-US"/>
        </w:rPr>
        <w:t xml:space="preserve"> Synchronous replication is performed between the sites using SM-BC (</w:t>
      </w:r>
      <w:proofErr w:type="spellStart"/>
      <w:r w:rsidR="00E70820">
        <w:rPr>
          <w:lang w:eastAsia="en-US"/>
        </w:rPr>
        <w:t>SnapMirror</w:t>
      </w:r>
      <w:proofErr w:type="spellEnd"/>
      <w:r w:rsidR="00E70820">
        <w:rPr>
          <w:lang w:eastAsia="en-US"/>
        </w:rPr>
        <w:t xml:space="preserve"> Business Continuity) to deliver the zero RPO</w:t>
      </w:r>
      <w:r w:rsidR="007B3555">
        <w:rPr>
          <w:lang w:eastAsia="en-US"/>
        </w:rPr>
        <w:t>.</w:t>
      </w:r>
    </w:p>
    <w:p w14:paraId="23D81324" w14:textId="1DDA766C" w:rsidR="00784C8F" w:rsidRDefault="00784C8F" w:rsidP="0077359C">
      <w:pPr>
        <w:pStyle w:val="Heading2"/>
      </w:pPr>
      <w:bookmarkStart w:id="51" w:name="_Ref112340341"/>
      <w:bookmarkStart w:id="52" w:name="_Toc124950219"/>
      <w:r>
        <w:t>Environment View</w:t>
      </w:r>
      <w:bookmarkEnd w:id="51"/>
      <w:bookmarkEnd w:id="52"/>
    </w:p>
    <w:p w14:paraId="60FDC401" w14:textId="304E076B" w:rsidR="00784C8F" w:rsidRDefault="00784C8F" w:rsidP="00784C8F">
      <w:pPr>
        <w:jc w:val="center"/>
        <w:rPr>
          <w:lang w:eastAsia="en-US"/>
        </w:rPr>
      </w:pPr>
      <w:r w:rsidRPr="005A2516">
        <w:rPr>
          <w:noProof/>
          <w:lang w:eastAsia="en-US"/>
        </w:rPr>
        <w:drawing>
          <wp:inline distT="0" distB="0" distL="0" distR="0" wp14:anchorId="75DEC154" wp14:editId="39D87D25">
            <wp:extent cx="5197642" cy="3113975"/>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3"/>
                    <a:stretch>
                      <a:fillRect/>
                    </a:stretch>
                  </pic:blipFill>
                  <pic:spPr>
                    <a:xfrm>
                      <a:off x="0" y="0"/>
                      <a:ext cx="5206440" cy="3119246"/>
                    </a:xfrm>
                    <a:prstGeom prst="rect">
                      <a:avLst/>
                    </a:prstGeom>
                  </pic:spPr>
                </pic:pic>
              </a:graphicData>
            </a:graphic>
          </wp:inline>
        </w:drawing>
      </w:r>
    </w:p>
    <w:p w14:paraId="40484A89" w14:textId="5B707774" w:rsidR="00784C8F" w:rsidRDefault="00784C8F" w:rsidP="00784C8F">
      <w:pPr>
        <w:pStyle w:val="Caption"/>
        <w:rPr>
          <w:highlight w:val="yellow"/>
        </w:rPr>
      </w:pPr>
      <w:bookmarkStart w:id="53" w:name="_Ref112340310"/>
      <w:r>
        <w:t xml:space="preserve">Figure </w:t>
      </w:r>
      <w:r w:rsidR="00000000">
        <w:fldChar w:fldCharType="begin"/>
      </w:r>
      <w:r w:rsidR="00000000">
        <w:instrText xml:space="preserve"> SEQ Figure \* ARABIC </w:instrText>
      </w:r>
      <w:r w:rsidR="00000000">
        <w:fldChar w:fldCharType="separate"/>
      </w:r>
      <w:r w:rsidR="00F83731">
        <w:rPr>
          <w:noProof/>
        </w:rPr>
        <w:t>13</w:t>
      </w:r>
      <w:r w:rsidR="00000000">
        <w:rPr>
          <w:noProof/>
        </w:rPr>
        <w:fldChar w:fldCharType="end"/>
      </w:r>
      <w:bookmarkEnd w:id="53"/>
      <w:r>
        <w:t xml:space="preserve"> </w:t>
      </w:r>
      <w:r w:rsidR="0062635C">
        <w:t>–</w:t>
      </w:r>
      <w:r>
        <w:t xml:space="preserve"> Environments Summary and Path to Production</w:t>
      </w:r>
    </w:p>
    <w:p w14:paraId="1782007E" w14:textId="53944255" w:rsidR="00281D83" w:rsidRPr="00281D83" w:rsidRDefault="00193ABF" w:rsidP="00193ABF">
      <w:pPr>
        <w:rPr>
          <w:color w:val="000000" w:themeColor="text1"/>
        </w:rPr>
      </w:pPr>
      <w:r w:rsidRPr="00193ABF">
        <w:fldChar w:fldCharType="begin"/>
      </w:r>
      <w:r w:rsidRPr="00193ABF">
        <w:instrText xml:space="preserve"> REF _Ref112340310 \h  \* MERGEFORMAT </w:instrText>
      </w:r>
      <w:r w:rsidRPr="00193ABF">
        <w:fldChar w:fldCharType="separate"/>
      </w:r>
      <w:r w:rsidR="003D3CE5">
        <w:t xml:space="preserve">Figure </w:t>
      </w:r>
      <w:r w:rsidR="003D3CE5">
        <w:rPr>
          <w:noProof/>
        </w:rPr>
        <w:t>13</w:t>
      </w:r>
      <w:r w:rsidRPr="00193ABF">
        <w:fldChar w:fldCharType="end"/>
      </w:r>
      <w:r w:rsidRPr="00193ABF">
        <w:t xml:space="preserve"> depicts the typical path to production for an application change</w:t>
      </w:r>
      <w:r>
        <w:t>, and the testing to be performed in each environment</w:t>
      </w:r>
      <w:r w:rsidR="00177DD3">
        <w:t xml:space="preserve">. Releasing changes through all environments in this manner </w:t>
      </w:r>
      <w:r w:rsidR="00177DD3" w:rsidRPr="00281D83">
        <w:rPr>
          <w:color w:val="000000" w:themeColor="text1"/>
        </w:rPr>
        <w:t>is important for having consistency of environments</w:t>
      </w:r>
      <w:r w:rsidR="00281D83" w:rsidRPr="00281D83">
        <w:rPr>
          <w:color w:val="000000" w:themeColor="text1"/>
        </w:rPr>
        <w:t xml:space="preserve">, although it is </w:t>
      </w:r>
      <w:r w:rsidR="002F3F8F" w:rsidRPr="00281D83">
        <w:rPr>
          <w:color w:val="000000" w:themeColor="text1"/>
        </w:rPr>
        <w:t>anticipated</w:t>
      </w:r>
      <w:r w:rsidR="00281D83" w:rsidRPr="00281D83">
        <w:rPr>
          <w:color w:val="000000" w:themeColor="text1"/>
        </w:rPr>
        <w:t xml:space="preserve"> that some changes will:</w:t>
      </w:r>
    </w:p>
    <w:p w14:paraId="0905BE44" w14:textId="714B2650" w:rsidR="00281D83" w:rsidRPr="00281D83" w:rsidRDefault="00281D83" w:rsidP="00281D83">
      <w:pPr>
        <w:pStyle w:val="ListParagraph"/>
        <w:numPr>
          <w:ilvl w:val="0"/>
          <w:numId w:val="31"/>
        </w:numPr>
        <w:rPr>
          <w:rFonts w:eastAsiaTheme="majorEastAsia" w:cstheme="majorBidi"/>
          <w:color w:val="000000" w:themeColor="text1"/>
          <w:szCs w:val="26"/>
        </w:rPr>
      </w:pPr>
      <w:r w:rsidRPr="00281D83">
        <w:rPr>
          <w:color w:val="000000" w:themeColor="text1"/>
        </w:rPr>
        <w:t xml:space="preserve">Bypass an environment </w:t>
      </w:r>
      <w:proofErr w:type="gramStart"/>
      <w:r w:rsidRPr="00281D83">
        <w:rPr>
          <w:color w:val="000000" w:themeColor="text1"/>
        </w:rPr>
        <w:t>e.g.</w:t>
      </w:r>
      <w:proofErr w:type="gramEnd"/>
      <w:r w:rsidRPr="00281D83">
        <w:rPr>
          <w:color w:val="000000" w:themeColor="text1"/>
        </w:rPr>
        <w:t xml:space="preserve"> infrastructure changes where the affected tool isn’t deployed in the development environments.</w:t>
      </w:r>
    </w:p>
    <w:p w14:paraId="5E90B302" w14:textId="0B5486F5" w:rsidR="00193ABF" w:rsidRPr="00281D83" w:rsidRDefault="00281D83" w:rsidP="00281D83">
      <w:pPr>
        <w:pStyle w:val="ListParagraph"/>
        <w:numPr>
          <w:ilvl w:val="0"/>
          <w:numId w:val="31"/>
        </w:numPr>
        <w:rPr>
          <w:rFonts w:eastAsiaTheme="majorEastAsia" w:cstheme="majorBidi"/>
          <w:color w:val="000000" w:themeColor="text1"/>
          <w:szCs w:val="26"/>
        </w:rPr>
      </w:pPr>
      <w:r w:rsidRPr="00281D83">
        <w:rPr>
          <w:color w:val="000000" w:themeColor="text1"/>
        </w:rPr>
        <w:t xml:space="preserve">Release in a different environment order </w:t>
      </w:r>
      <w:proofErr w:type="gramStart"/>
      <w:r w:rsidRPr="00281D83">
        <w:rPr>
          <w:color w:val="000000" w:themeColor="text1"/>
        </w:rPr>
        <w:t>e.g.</w:t>
      </w:r>
      <w:proofErr w:type="gramEnd"/>
      <w:r w:rsidRPr="00281D83">
        <w:rPr>
          <w:color w:val="000000" w:themeColor="text1"/>
        </w:rPr>
        <w:t xml:space="preserve"> an emergency fix releasing to production via some but not all of the environments to balance testing with speed of release, and then being deployed later to the remaining environments to restore consistency.</w:t>
      </w:r>
      <w:r w:rsidRPr="00281D83">
        <w:rPr>
          <w:color w:val="000000" w:themeColor="text1"/>
        </w:rPr>
        <w:br/>
      </w:r>
    </w:p>
    <w:p w14:paraId="0ACE001C" w14:textId="6AEE99D7" w:rsidR="00993FB9" w:rsidRDefault="00993FB9" w:rsidP="00993FB9">
      <w:pPr>
        <w:pStyle w:val="Heading2"/>
      </w:pPr>
      <w:bookmarkStart w:id="54" w:name="_Toc124950220"/>
      <w:r>
        <w:t>Systems Management software and Supporting Tools</w:t>
      </w:r>
      <w:bookmarkEnd w:id="54"/>
    </w:p>
    <w:p w14:paraId="08B58423" w14:textId="6AF060DC" w:rsidR="00350731" w:rsidRPr="00AC6908" w:rsidRDefault="00993FB9" w:rsidP="00AC6908">
      <w:pPr>
        <w:rPr>
          <w:lang w:eastAsia="en-US"/>
        </w:rPr>
      </w:pPr>
      <w:r>
        <w:rPr>
          <w:lang w:eastAsia="en-US"/>
        </w:rPr>
        <w:t xml:space="preserve">The systems management and supporting tooling is described in section </w:t>
      </w:r>
      <w:r w:rsidRPr="00993FB9">
        <w:rPr>
          <w:i/>
          <w:iCs/>
          <w:lang w:eastAsia="en-US"/>
        </w:rPr>
        <w:fldChar w:fldCharType="begin"/>
      </w:r>
      <w:r w:rsidRPr="00993FB9">
        <w:rPr>
          <w:i/>
          <w:iCs/>
          <w:lang w:eastAsia="en-US"/>
        </w:rPr>
        <w:instrText xml:space="preserve"> REF _Ref112588750 \r \h </w:instrText>
      </w:r>
      <w:r>
        <w:rPr>
          <w:i/>
          <w:iCs/>
          <w:lang w:eastAsia="en-US"/>
        </w:rPr>
        <w:instrText xml:space="preserve"> \* MERGEFORMAT </w:instrText>
      </w:r>
      <w:r w:rsidRPr="00993FB9">
        <w:rPr>
          <w:i/>
          <w:iCs/>
          <w:lang w:eastAsia="en-US"/>
        </w:rPr>
      </w:r>
      <w:r w:rsidRPr="00993FB9">
        <w:rPr>
          <w:i/>
          <w:iCs/>
          <w:lang w:eastAsia="en-US"/>
        </w:rPr>
        <w:fldChar w:fldCharType="separate"/>
      </w:r>
      <w:r w:rsidR="003D3CE5">
        <w:rPr>
          <w:i/>
          <w:iCs/>
          <w:lang w:eastAsia="en-US"/>
        </w:rPr>
        <w:t>5.1.1</w:t>
      </w:r>
      <w:r w:rsidRPr="00993FB9">
        <w:rPr>
          <w:i/>
          <w:iCs/>
          <w:lang w:eastAsia="en-US"/>
        </w:rPr>
        <w:fldChar w:fldCharType="end"/>
      </w:r>
      <w:r w:rsidRPr="00993FB9">
        <w:rPr>
          <w:i/>
          <w:iCs/>
          <w:lang w:eastAsia="en-US"/>
        </w:rPr>
        <w:t xml:space="preserve"> - </w:t>
      </w:r>
      <w:r w:rsidRPr="00993FB9">
        <w:rPr>
          <w:i/>
          <w:iCs/>
          <w:lang w:eastAsia="en-US"/>
        </w:rPr>
        <w:fldChar w:fldCharType="begin"/>
      </w:r>
      <w:r w:rsidRPr="00993FB9">
        <w:rPr>
          <w:i/>
          <w:iCs/>
          <w:lang w:eastAsia="en-US"/>
        </w:rPr>
        <w:instrText xml:space="preserve"> REF _Ref112588750 \h </w:instrText>
      </w:r>
      <w:r>
        <w:rPr>
          <w:i/>
          <w:iCs/>
          <w:lang w:eastAsia="en-US"/>
        </w:rPr>
        <w:instrText xml:space="preserve"> \* MERGEFORMAT </w:instrText>
      </w:r>
      <w:r w:rsidRPr="00993FB9">
        <w:rPr>
          <w:i/>
          <w:iCs/>
          <w:lang w:eastAsia="en-US"/>
        </w:rPr>
      </w:r>
      <w:r w:rsidRPr="00993FB9">
        <w:rPr>
          <w:i/>
          <w:iCs/>
          <w:lang w:eastAsia="en-US"/>
        </w:rPr>
        <w:fldChar w:fldCharType="separate"/>
      </w:r>
      <w:r w:rsidR="003D3CE5" w:rsidRPr="003D3CE5">
        <w:rPr>
          <w:i/>
          <w:iCs/>
        </w:rPr>
        <w:t>IT Systems Management</w:t>
      </w:r>
      <w:r w:rsidRPr="00993FB9">
        <w:rPr>
          <w:i/>
          <w:iCs/>
          <w:lang w:eastAsia="en-US"/>
        </w:rPr>
        <w:fldChar w:fldCharType="end"/>
      </w:r>
      <w:r>
        <w:rPr>
          <w:lang w:eastAsia="en-US"/>
        </w:rPr>
        <w:t xml:space="preserve">. </w:t>
      </w:r>
    </w:p>
    <w:p w14:paraId="0E3CE916" w14:textId="4BED4819" w:rsidR="00A03286" w:rsidRDefault="00A03286" w:rsidP="002B3D3B">
      <w:pPr>
        <w:pStyle w:val="Heading2"/>
      </w:pPr>
      <w:bookmarkStart w:id="55" w:name="_Toc124950221"/>
      <w:r>
        <w:lastRenderedPageBreak/>
        <w:t>Infrastructure Changes</w:t>
      </w:r>
      <w:bookmarkEnd w:id="55"/>
    </w:p>
    <w:p w14:paraId="68F3C916" w14:textId="5FC651F9" w:rsidR="00A03286" w:rsidRPr="00A03286" w:rsidRDefault="00A03286" w:rsidP="00A03286">
      <w:pPr>
        <w:rPr>
          <w:lang w:eastAsia="en-US"/>
        </w:rPr>
      </w:pPr>
      <w:r>
        <w:rPr>
          <w:lang w:eastAsia="en-US"/>
        </w:rPr>
        <w:t xml:space="preserve">This section describes the major changes to infrastructure identified, </w:t>
      </w:r>
      <w:proofErr w:type="gramStart"/>
      <w:r>
        <w:rPr>
          <w:lang w:eastAsia="en-US"/>
        </w:rPr>
        <w:t>in particular relating</w:t>
      </w:r>
      <w:proofErr w:type="gramEnd"/>
      <w:r>
        <w:rPr>
          <w:lang w:eastAsia="en-US"/>
        </w:rPr>
        <w:t xml:space="preserve"> to the stage 1 transition, and for the stage 3 build-out to support face matching capability.</w:t>
      </w:r>
    </w:p>
    <w:p w14:paraId="0BC63414" w14:textId="77777777" w:rsidR="00A03286" w:rsidRDefault="00A03286" w:rsidP="0077359C"/>
    <w:p w14:paraId="4118B47E" w14:textId="31DD244C" w:rsidR="002B3D3B" w:rsidRDefault="002B3D3B" w:rsidP="00A03286">
      <w:pPr>
        <w:pStyle w:val="Heading3"/>
      </w:pPr>
      <w:bookmarkStart w:id="56" w:name="_Toc124950222"/>
      <w:r>
        <w:t>Transition Architecture – Support Sites</w:t>
      </w:r>
      <w:bookmarkEnd w:id="56"/>
    </w:p>
    <w:p w14:paraId="7192A378" w14:textId="11DD9E3E" w:rsidR="00B20767" w:rsidRDefault="00B20767" w:rsidP="00A76A30">
      <w:pPr>
        <w:rPr>
          <w:lang w:eastAsia="en-US"/>
        </w:rPr>
      </w:pPr>
      <w:r>
        <w:rPr>
          <w:lang w:eastAsia="en-US"/>
        </w:rPr>
        <w:t xml:space="preserve">IBM will use two established sites </w:t>
      </w:r>
      <w:r w:rsidR="00FC777E">
        <w:rPr>
          <w:lang w:eastAsia="en-US"/>
        </w:rPr>
        <w:t xml:space="preserve">– Hursley &amp; Leicester - </w:t>
      </w:r>
      <w:r>
        <w:rPr>
          <w:lang w:eastAsia="en-US"/>
        </w:rPr>
        <w:t>to deliver the project and provide live support services</w:t>
      </w:r>
      <w:r w:rsidR="00B60176">
        <w:rPr>
          <w:lang w:eastAsia="en-US"/>
        </w:rPr>
        <w:t xml:space="preserve"> including security operations centre (SOC) capability.</w:t>
      </w:r>
      <w:r w:rsidR="00FC777E">
        <w:rPr>
          <w:lang w:eastAsia="en-US"/>
        </w:rPr>
        <w:t xml:space="preserve"> Hursley is already a List</w:t>
      </w:r>
      <w:r w:rsidR="00197CBE">
        <w:rPr>
          <w:lang w:eastAsia="en-US"/>
        </w:rPr>
        <w:t xml:space="preserve"> </w:t>
      </w:r>
      <w:r w:rsidR="00FC777E">
        <w:rPr>
          <w:lang w:eastAsia="en-US"/>
        </w:rPr>
        <w:t xml:space="preserve">X site and is used to support several Home Office critical national infrastructure systems. Our Leicester location </w:t>
      </w:r>
      <w:r w:rsidR="00CA5EB9">
        <w:rPr>
          <w:lang w:eastAsia="en-US"/>
        </w:rPr>
        <w:t>has been used to support several sensitive law enforcement programmes</w:t>
      </w:r>
      <w:r w:rsidR="00BC15E3">
        <w:rPr>
          <w:lang w:eastAsia="en-US"/>
        </w:rPr>
        <w:t xml:space="preserve"> and effort/cost included in the plan to extend this to List</w:t>
      </w:r>
      <w:r w:rsidR="00197CBE">
        <w:rPr>
          <w:lang w:eastAsia="en-US"/>
        </w:rPr>
        <w:t xml:space="preserve"> </w:t>
      </w:r>
      <w:r w:rsidR="00BC15E3">
        <w:rPr>
          <w:lang w:eastAsia="en-US"/>
        </w:rPr>
        <w:t>X status.</w:t>
      </w:r>
    </w:p>
    <w:p w14:paraId="55DA60A0" w14:textId="2D206E53" w:rsidR="00BC15E3" w:rsidRDefault="00CA5EB9" w:rsidP="00A76A30">
      <w:pPr>
        <w:rPr>
          <w:lang w:eastAsia="en-US"/>
        </w:rPr>
      </w:pPr>
      <w:r>
        <w:rPr>
          <w:lang w:eastAsia="en-US"/>
        </w:rPr>
        <w:t>These sites w</w:t>
      </w:r>
      <w:r w:rsidR="0011112A">
        <w:rPr>
          <w:lang w:eastAsia="en-US"/>
        </w:rPr>
        <w:t>ill need to have remote desktop connectivity establishing to the Matcher platform in Crown Hosting.</w:t>
      </w:r>
      <w:r w:rsidR="00C112A4">
        <w:rPr>
          <w:lang w:eastAsia="en-US"/>
        </w:rPr>
        <w:t xml:space="preserve"> The network changes to enable this are described in section</w:t>
      </w:r>
      <w:r w:rsidR="00281D83">
        <w:rPr>
          <w:lang w:eastAsia="en-US"/>
        </w:rPr>
        <w:t xml:space="preserve"> </w:t>
      </w:r>
      <w:r w:rsidR="00281D83" w:rsidRPr="00281D83">
        <w:rPr>
          <w:i/>
          <w:iCs/>
          <w:lang w:eastAsia="en-US"/>
        </w:rPr>
        <w:fldChar w:fldCharType="begin"/>
      </w:r>
      <w:r w:rsidR="00281D83" w:rsidRPr="00281D83">
        <w:rPr>
          <w:i/>
          <w:iCs/>
          <w:lang w:eastAsia="en-US"/>
        </w:rPr>
        <w:instrText xml:space="preserve"> REF _Ref112747691 \r \h </w:instrText>
      </w:r>
      <w:r w:rsidR="00281D83">
        <w:rPr>
          <w:i/>
          <w:iCs/>
          <w:lang w:eastAsia="en-US"/>
        </w:rPr>
        <w:instrText xml:space="preserve"> \* MERGEFORMAT </w:instrText>
      </w:r>
      <w:r w:rsidR="00281D83" w:rsidRPr="00281D83">
        <w:rPr>
          <w:i/>
          <w:iCs/>
          <w:lang w:eastAsia="en-US"/>
        </w:rPr>
      </w:r>
      <w:r w:rsidR="00281D83" w:rsidRPr="00281D83">
        <w:rPr>
          <w:i/>
          <w:iCs/>
          <w:lang w:eastAsia="en-US"/>
        </w:rPr>
        <w:fldChar w:fldCharType="separate"/>
      </w:r>
      <w:r w:rsidR="003D3CE5">
        <w:rPr>
          <w:i/>
          <w:iCs/>
          <w:lang w:eastAsia="en-US"/>
        </w:rPr>
        <w:t>3.6</w:t>
      </w:r>
      <w:r w:rsidR="00281D83" w:rsidRPr="00281D83">
        <w:rPr>
          <w:i/>
          <w:iCs/>
          <w:lang w:eastAsia="en-US"/>
        </w:rPr>
        <w:fldChar w:fldCharType="end"/>
      </w:r>
      <w:r w:rsidR="00281D83" w:rsidRPr="00281D83">
        <w:rPr>
          <w:i/>
          <w:iCs/>
          <w:lang w:eastAsia="en-US"/>
        </w:rPr>
        <w:t xml:space="preserve"> - </w:t>
      </w:r>
      <w:r w:rsidR="00281D83" w:rsidRPr="00281D83">
        <w:rPr>
          <w:i/>
          <w:iCs/>
          <w:lang w:eastAsia="en-US"/>
        </w:rPr>
        <w:fldChar w:fldCharType="begin"/>
      </w:r>
      <w:r w:rsidR="00281D83" w:rsidRPr="00281D83">
        <w:rPr>
          <w:i/>
          <w:iCs/>
          <w:lang w:eastAsia="en-US"/>
        </w:rPr>
        <w:instrText xml:space="preserve"> REF _Ref112747695 \h </w:instrText>
      </w:r>
      <w:r w:rsidR="00281D83">
        <w:rPr>
          <w:i/>
          <w:iCs/>
          <w:lang w:eastAsia="en-US"/>
        </w:rPr>
        <w:instrText xml:space="preserve"> \* MERGEFORMAT </w:instrText>
      </w:r>
      <w:r w:rsidR="00281D83" w:rsidRPr="00281D83">
        <w:rPr>
          <w:i/>
          <w:iCs/>
          <w:lang w:eastAsia="en-US"/>
        </w:rPr>
      </w:r>
      <w:r w:rsidR="00281D83" w:rsidRPr="00281D83">
        <w:rPr>
          <w:i/>
          <w:iCs/>
          <w:lang w:eastAsia="en-US"/>
        </w:rPr>
        <w:fldChar w:fldCharType="separate"/>
      </w:r>
      <w:r w:rsidR="003D3CE5" w:rsidRPr="003D3CE5">
        <w:rPr>
          <w:i/>
          <w:iCs/>
        </w:rPr>
        <w:t>Network Architecture</w:t>
      </w:r>
      <w:r w:rsidR="00281D83" w:rsidRPr="00281D83">
        <w:rPr>
          <w:i/>
          <w:iCs/>
          <w:lang w:eastAsia="en-US"/>
        </w:rPr>
        <w:fldChar w:fldCharType="end"/>
      </w:r>
      <w:r w:rsidR="00C112A4">
        <w:rPr>
          <w:lang w:eastAsia="en-US"/>
        </w:rPr>
        <w:t>. Once the underlying networking is in place</w:t>
      </w:r>
      <w:r w:rsidR="00E61889">
        <w:rPr>
          <w:lang w:eastAsia="en-US"/>
        </w:rPr>
        <w:t xml:space="preserve">, we propose to follow the same remote desktop approach as is currently in place, using Fujitsu thin client devices to provide the quickest transition approach and to reduce risk. </w:t>
      </w:r>
      <w:r w:rsidR="00BC15E3">
        <w:rPr>
          <w:lang w:eastAsia="en-US"/>
        </w:rPr>
        <w:t>This solution is based on:</w:t>
      </w:r>
    </w:p>
    <w:p w14:paraId="7205D4DA" w14:textId="1B8836F2" w:rsidR="00BC15E3" w:rsidRDefault="00BC15E3" w:rsidP="00BC15E3">
      <w:pPr>
        <w:pStyle w:val="ListParagraph"/>
        <w:numPr>
          <w:ilvl w:val="0"/>
          <w:numId w:val="22"/>
        </w:numPr>
      </w:pPr>
      <w:r w:rsidRPr="00BC15E3">
        <w:t xml:space="preserve">Fujitsu FUTRO S540 </w:t>
      </w:r>
      <w:r w:rsidR="000F58FE" w:rsidRPr="00BC15E3">
        <w:t>–</w:t>
      </w:r>
      <w:r w:rsidRPr="00BC15E3">
        <w:t xml:space="preserve"> Thin client</w:t>
      </w:r>
      <w:r w:rsidR="005C4490">
        <w:t>s</w:t>
      </w:r>
      <w:r w:rsidRPr="00BC15E3">
        <w:t xml:space="preserve"> –</w:t>
      </w:r>
      <w:r w:rsidR="005C4490">
        <w:t xml:space="preserve"> </w:t>
      </w:r>
      <w:r w:rsidRPr="00BC15E3">
        <w:t>for Hursley</w:t>
      </w:r>
      <w:r w:rsidR="005C4490">
        <w:t xml:space="preserve"> (including the SOC team)</w:t>
      </w:r>
      <w:r w:rsidRPr="00BC15E3">
        <w:t xml:space="preserve"> a</w:t>
      </w:r>
      <w:r>
        <w:t>n</w:t>
      </w:r>
      <w:r w:rsidRPr="00BC15E3">
        <w:t>d Leicester</w:t>
      </w:r>
    </w:p>
    <w:p w14:paraId="75043ECF" w14:textId="35317776" w:rsidR="00CA5EB9" w:rsidRDefault="00BC15E3" w:rsidP="00BC15E3">
      <w:pPr>
        <w:pStyle w:val="ListParagraph"/>
        <w:numPr>
          <w:ilvl w:val="0"/>
          <w:numId w:val="22"/>
        </w:numPr>
      </w:pPr>
      <w:r w:rsidRPr="00BC15E3">
        <w:t xml:space="preserve">Scout Enterprise Server (manages thin client devices) &amp; Scout Elias </w:t>
      </w:r>
      <w:proofErr w:type="spellStart"/>
      <w:r w:rsidRPr="00BC15E3">
        <w:t>eLux</w:t>
      </w:r>
      <w:proofErr w:type="spellEnd"/>
      <w:r w:rsidRPr="00BC15E3">
        <w:t xml:space="preserve"> RP (manages the thin client images)</w:t>
      </w:r>
      <w:r w:rsidR="00497D33">
        <w:t xml:space="preserve"> </w:t>
      </w:r>
    </w:p>
    <w:p w14:paraId="6CD6A47D" w14:textId="7668CC0E" w:rsidR="00A76A30" w:rsidRDefault="000F58FE" w:rsidP="00A76A30">
      <w:pPr>
        <w:rPr>
          <w:lang w:eastAsia="en-US"/>
        </w:rPr>
      </w:pPr>
      <w:r>
        <w:rPr>
          <w:lang w:eastAsia="en-US"/>
        </w:rPr>
        <w:t xml:space="preserve">For exchange of software packages with Aware, we will continue the use of secure FTP based on the </w:t>
      </w:r>
      <w:proofErr w:type="spellStart"/>
      <w:r>
        <w:rPr>
          <w:lang w:eastAsia="en-US"/>
        </w:rPr>
        <w:t>SendSafely</w:t>
      </w:r>
      <w:proofErr w:type="spellEnd"/>
      <w:r>
        <w:rPr>
          <w:lang w:eastAsia="en-US"/>
        </w:rPr>
        <w:t xml:space="preserve"> </w:t>
      </w:r>
      <w:r w:rsidR="001505E3">
        <w:rPr>
          <w:lang w:eastAsia="en-US"/>
        </w:rPr>
        <w:t xml:space="preserve">which provides an end-to-end </w:t>
      </w:r>
      <w:r>
        <w:rPr>
          <w:lang w:eastAsia="en-US"/>
        </w:rPr>
        <w:t xml:space="preserve">encrypted service. </w:t>
      </w:r>
    </w:p>
    <w:p w14:paraId="4B0D6FDC" w14:textId="77777777" w:rsidR="00A03286" w:rsidRPr="00A76A30" w:rsidRDefault="00A03286" w:rsidP="00A76A30">
      <w:pPr>
        <w:rPr>
          <w:lang w:eastAsia="en-US"/>
        </w:rPr>
      </w:pPr>
    </w:p>
    <w:p w14:paraId="6BD12874" w14:textId="1A858523" w:rsidR="002B3D3B" w:rsidRDefault="002B3D3B" w:rsidP="00A03286">
      <w:pPr>
        <w:pStyle w:val="Heading3"/>
      </w:pPr>
      <w:bookmarkStart w:id="57" w:name="_Toc124950223"/>
      <w:r>
        <w:t>Transition Architecture – Witness Services</w:t>
      </w:r>
      <w:bookmarkEnd w:id="57"/>
    </w:p>
    <w:p w14:paraId="0F51606A" w14:textId="02640CA5" w:rsidR="00A03286" w:rsidRDefault="00121629" w:rsidP="00A03286">
      <w:pPr>
        <w:rPr>
          <w:szCs w:val="22"/>
          <w:lang w:eastAsia="en-US"/>
        </w:rPr>
      </w:pPr>
      <w:r w:rsidRPr="00121629">
        <w:rPr>
          <w:szCs w:val="22"/>
          <w:lang w:eastAsia="en-US"/>
        </w:rPr>
        <w:t xml:space="preserve">The witness services to prevent split-brain problem for clusters in certain failure scenarios require a new hosting solution. These are currently hosted in incumbent supplier </w:t>
      </w:r>
      <w:proofErr w:type="gramStart"/>
      <w:r w:rsidRPr="00121629">
        <w:rPr>
          <w:szCs w:val="22"/>
          <w:lang w:eastAsia="en-US"/>
        </w:rPr>
        <w:t>data-centres</w:t>
      </w:r>
      <w:proofErr w:type="gramEnd"/>
      <w:r w:rsidRPr="00121629">
        <w:rPr>
          <w:szCs w:val="22"/>
          <w:lang w:eastAsia="en-US"/>
        </w:rPr>
        <w:t xml:space="preserve"> which will no longer be available.</w:t>
      </w:r>
    </w:p>
    <w:p w14:paraId="5F966A4D" w14:textId="3AB2F43B" w:rsidR="00FD5F16" w:rsidRDefault="00121629" w:rsidP="00A03286">
      <w:pPr>
        <w:rPr>
          <w:szCs w:val="22"/>
          <w:lang w:eastAsia="en-US"/>
        </w:rPr>
      </w:pPr>
      <w:r w:rsidRPr="002E5F14">
        <w:rPr>
          <w:szCs w:val="22"/>
          <w:lang w:eastAsia="en-US"/>
        </w:rPr>
        <w:t xml:space="preserve">As described in Architecture Decision 3, we propose the use of the </w:t>
      </w:r>
      <w:r w:rsidR="002E5F14" w:rsidRPr="00AB059C">
        <w:rPr>
          <w:szCs w:val="22"/>
          <w:lang w:eastAsia="en-US"/>
        </w:rPr>
        <w:t xml:space="preserve">data centres that are already used for </w:t>
      </w:r>
      <w:r w:rsidRPr="002E5F14">
        <w:rPr>
          <w:szCs w:val="22"/>
          <w:lang w:eastAsia="en-US"/>
        </w:rPr>
        <w:t xml:space="preserve">Home Office </w:t>
      </w:r>
      <w:r w:rsidR="002E5F14" w:rsidRPr="00AB059C">
        <w:rPr>
          <w:szCs w:val="22"/>
          <w:lang w:eastAsia="en-US"/>
        </w:rPr>
        <w:t xml:space="preserve">secure services (Portsmouth and Hursley) </w:t>
      </w:r>
      <w:r w:rsidRPr="002E5F14">
        <w:rPr>
          <w:szCs w:val="22"/>
          <w:lang w:eastAsia="en-US"/>
        </w:rPr>
        <w:t>to host the witness services.</w:t>
      </w:r>
    </w:p>
    <w:p w14:paraId="6A521C8F" w14:textId="0B220FAE" w:rsidR="002E5F14" w:rsidRDefault="002E5F14" w:rsidP="00A03286">
      <w:pPr>
        <w:rPr>
          <w:szCs w:val="22"/>
          <w:lang w:eastAsia="en-US"/>
        </w:rPr>
      </w:pPr>
      <w:r>
        <w:rPr>
          <w:szCs w:val="22"/>
          <w:lang w:eastAsia="en-US"/>
        </w:rPr>
        <w:t>Two witness servers per site (four in total) will be migrated (‘lift and shift’) from the existing data centres. These servers host virtual machines using Hyper-V to provide the following witness services:</w:t>
      </w:r>
    </w:p>
    <w:p w14:paraId="5E8DC547" w14:textId="09713EE6" w:rsidR="008F7613" w:rsidRDefault="00601AF3" w:rsidP="00601AF3">
      <w:pPr>
        <w:pStyle w:val="ListParagraph"/>
        <w:numPr>
          <w:ilvl w:val="0"/>
          <w:numId w:val="23"/>
        </w:numPr>
      </w:pPr>
      <w:proofErr w:type="spellStart"/>
      <w:r w:rsidRPr="00601AF3">
        <w:t>Idemia</w:t>
      </w:r>
      <w:proofErr w:type="spellEnd"/>
      <w:r w:rsidRPr="00601AF3">
        <w:t xml:space="preserve"> Witness</w:t>
      </w:r>
    </w:p>
    <w:p w14:paraId="3453D72D" w14:textId="5886C33D" w:rsidR="00601AF3" w:rsidRDefault="00601AF3" w:rsidP="00D044A8">
      <w:pPr>
        <w:pStyle w:val="ListParagraph"/>
        <w:numPr>
          <w:ilvl w:val="0"/>
          <w:numId w:val="23"/>
        </w:numPr>
      </w:pPr>
      <w:r>
        <w:t>NetApp MetroCluster Tie</w:t>
      </w:r>
      <w:r w:rsidR="00D044A8">
        <w:t>b</w:t>
      </w:r>
      <w:r>
        <w:t>reaker</w:t>
      </w:r>
    </w:p>
    <w:p w14:paraId="2A031BEE" w14:textId="50913BAD" w:rsidR="00601AF3" w:rsidRPr="002E5F14" w:rsidRDefault="002E5F14" w:rsidP="00601AF3">
      <w:pPr>
        <w:pStyle w:val="ListParagraph"/>
        <w:numPr>
          <w:ilvl w:val="0"/>
          <w:numId w:val="23"/>
        </w:numPr>
      </w:pPr>
      <w:r w:rsidRPr="00AB059C">
        <w:t xml:space="preserve">Microsoft SQL Server Witness </w:t>
      </w:r>
      <w:proofErr w:type="spellStart"/>
      <w:r w:rsidRPr="00AB059C">
        <w:t>Fileshare</w:t>
      </w:r>
      <w:proofErr w:type="spellEnd"/>
    </w:p>
    <w:p w14:paraId="4222DAF2" w14:textId="77777777" w:rsidR="00983555" w:rsidRPr="00121629" w:rsidRDefault="00983555" w:rsidP="00A03286">
      <w:pPr>
        <w:rPr>
          <w:szCs w:val="22"/>
          <w:lang w:eastAsia="en-US"/>
        </w:rPr>
      </w:pPr>
    </w:p>
    <w:p w14:paraId="4E78F577" w14:textId="27DDB985" w:rsidR="002B3D3B" w:rsidRDefault="002B3D3B" w:rsidP="00A03286">
      <w:pPr>
        <w:pStyle w:val="Heading3"/>
      </w:pPr>
      <w:bookmarkStart w:id="58" w:name="_Toc124950224"/>
      <w:r>
        <w:t xml:space="preserve">Additional </w:t>
      </w:r>
      <w:r w:rsidR="00367436">
        <w:t xml:space="preserve">Crown Hosting </w:t>
      </w:r>
      <w:r>
        <w:t>Capacity</w:t>
      </w:r>
      <w:bookmarkEnd w:id="58"/>
    </w:p>
    <w:p w14:paraId="64EAEA50" w14:textId="6EAB378F" w:rsidR="00367436" w:rsidRDefault="00367436" w:rsidP="001219CF">
      <w:pPr>
        <w:rPr>
          <w:lang w:eastAsia="en-US"/>
        </w:rPr>
      </w:pPr>
      <w:r>
        <w:rPr>
          <w:lang w:eastAsia="en-US"/>
        </w:rPr>
        <w:t>For the introduction of the face MES in stage 3, additional processing capacity is required.</w:t>
      </w:r>
      <w:r w:rsidR="006A493B">
        <w:rPr>
          <w:lang w:eastAsia="en-US"/>
        </w:rPr>
        <w:t xml:space="preserve"> Additional servers will be procured and installed into the two crown hosting data centres.</w:t>
      </w:r>
    </w:p>
    <w:p w14:paraId="5228A215" w14:textId="397F4F60" w:rsidR="00F1687C" w:rsidRPr="00F1687C" w:rsidRDefault="00EF1343" w:rsidP="00F1687C">
      <w:pPr>
        <w:rPr>
          <w:lang w:eastAsia="en-US"/>
        </w:rPr>
      </w:pPr>
      <w:r>
        <w:rPr>
          <w:lang w:eastAsia="en-US"/>
        </w:rPr>
        <w:t xml:space="preserve">The </w:t>
      </w:r>
      <w:r w:rsidR="00F1687C">
        <w:rPr>
          <w:lang w:eastAsia="en-US"/>
        </w:rPr>
        <w:t>table</w:t>
      </w:r>
      <w:r>
        <w:rPr>
          <w:lang w:eastAsia="en-US"/>
        </w:rPr>
        <w:t xml:space="preserve"> </w:t>
      </w:r>
      <w:r w:rsidR="0027565E">
        <w:rPr>
          <w:lang w:eastAsia="en-US"/>
        </w:rPr>
        <w:t xml:space="preserve">and diagram </w:t>
      </w:r>
      <w:r>
        <w:rPr>
          <w:lang w:eastAsia="en-US"/>
        </w:rPr>
        <w:t>illustrate the overall change to the infrastructure footprint</w:t>
      </w:r>
      <w:r w:rsidR="00F1687C">
        <w:rPr>
          <w:lang w:eastAsia="en-US"/>
        </w:rPr>
        <w:t xml:space="preserve">, using the figures from </w:t>
      </w:r>
      <w:r w:rsidR="00F1687C" w:rsidRPr="00F1687C">
        <w:rPr>
          <w:lang w:eastAsia="en-US"/>
        </w:rPr>
        <w:t>DR040 BMPS Environment Plan.docx</w:t>
      </w:r>
      <w:r w:rsidR="00F1687C">
        <w:rPr>
          <w:lang w:eastAsia="en-US"/>
        </w:rPr>
        <w:t xml:space="preserve"> section 4 as the baseline.</w:t>
      </w:r>
    </w:p>
    <w:p w14:paraId="20ED981A" w14:textId="7BDECDED" w:rsidR="00EF1343" w:rsidRDefault="00EF1343" w:rsidP="001219CF">
      <w:pPr>
        <w:rPr>
          <w:lang w:eastAsia="en-US"/>
        </w:rPr>
      </w:pPr>
      <w:r>
        <w:rPr>
          <w:lang w:eastAsia="en-US"/>
        </w:rPr>
        <w:t>.</w:t>
      </w:r>
    </w:p>
    <w:tbl>
      <w:tblPr>
        <w:tblStyle w:val="GridTable1Light-Accent51"/>
        <w:tblW w:w="0" w:type="auto"/>
        <w:tblLayout w:type="fixed"/>
        <w:tblLook w:val="04A0" w:firstRow="1" w:lastRow="0" w:firstColumn="1" w:lastColumn="0" w:noHBand="0" w:noVBand="1"/>
      </w:tblPr>
      <w:tblGrid>
        <w:gridCol w:w="1300"/>
        <w:gridCol w:w="3090"/>
        <w:gridCol w:w="723"/>
        <w:gridCol w:w="789"/>
        <w:gridCol w:w="1512"/>
        <w:gridCol w:w="1512"/>
      </w:tblGrid>
      <w:tr w:rsidR="004F2410" w:rsidRPr="00F1687C" w14:paraId="03A14312" w14:textId="77777777" w:rsidTr="00C966D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shd w:val="clear" w:color="auto" w:fill="DFEBF7"/>
            <w:noWrap/>
            <w:vAlign w:val="center"/>
            <w:hideMark/>
          </w:tcPr>
          <w:p w14:paraId="2CA9E03C" w14:textId="77777777" w:rsidR="00F1687C" w:rsidRPr="00F1687C" w:rsidRDefault="00F1687C" w:rsidP="00C966D5">
            <w:pPr>
              <w:spacing w:before="0"/>
              <w:rPr>
                <w:lang w:eastAsia="en-US"/>
              </w:rPr>
            </w:pPr>
            <w:r w:rsidRPr="00F1687C">
              <w:rPr>
                <w:lang w:eastAsia="en-US"/>
              </w:rPr>
              <w:t>Env</w:t>
            </w:r>
          </w:p>
        </w:tc>
        <w:tc>
          <w:tcPr>
            <w:tcW w:w="3090" w:type="dxa"/>
            <w:shd w:val="clear" w:color="auto" w:fill="DFEBF7"/>
            <w:noWrap/>
            <w:vAlign w:val="center"/>
            <w:hideMark/>
          </w:tcPr>
          <w:p w14:paraId="0C0C2DC0" w14:textId="77777777" w:rsidR="00F1687C" w:rsidRPr="00F1687C" w:rsidRDefault="00F1687C" w:rsidP="00C966D5">
            <w:pPr>
              <w:spacing w:before="0"/>
              <w:cnfStyle w:val="100000000000" w:firstRow="1" w:lastRow="0" w:firstColumn="0" w:lastColumn="0" w:oddVBand="0" w:evenVBand="0" w:oddHBand="0" w:evenHBand="0" w:firstRowFirstColumn="0" w:firstRowLastColumn="0" w:lastRowFirstColumn="0" w:lastRowLastColumn="0"/>
              <w:rPr>
                <w:lang w:eastAsia="en-US"/>
              </w:rPr>
            </w:pPr>
            <w:r w:rsidRPr="00F1687C">
              <w:rPr>
                <w:lang w:eastAsia="en-US"/>
              </w:rPr>
              <w:t>Type</w:t>
            </w:r>
          </w:p>
        </w:tc>
        <w:tc>
          <w:tcPr>
            <w:tcW w:w="1512" w:type="dxa"/>
            <w:gridSpan w:val="2"/>
            <w:shd w:val="clear" w:color="auto" w:fill="DFEBF7"/>
            <w:noWrap/>
            <w:vAlign w:val="center"/>
            <w:hideMark/>
          </w:tcPr>
          <w:p w14:paraId="4A43CAF5" w14:textId="77777777" w:rsidR="00F1687C" w:rsidRPr="00F1687C" w:rsidRDefault="00F1687C" w:rsidP="00C966D5">
            <w:pPr>
              <w:spacing w:before="0"/>
              <w:jc w:val="center"/>
              <w:cnfStyle w:val="100000000000" w:firstRow="1" w:lastRow="0" w:firstColumn="0" w:lastColumn="0" w:oddVBand="0" w:evenVBand="0" w:oddHBand="0" w:evenHBand="0" w:firstRowFirstColumn="0" w:firstRowLastColumn="0" w:lastRowFirstColumn="0" w:lastRowLastColumn="0"/>
              <w:rPr>
                <w:lang w:eastAsia="en-US"/>
              </w:rPr>
            </w:pPr>
            <w:r w:rsidRPr="00F1687C">
              <w:rPr>
                <w:lang w:eastAsia="en-US"/>
              </w:rPr>
              <w:t>DC1</w:t>
            </w:r>
          </w:p>
        </w:tc>
        <w:tc>
          <w:tcPr>
            <w:tcW w:w="1512" w:type="dxa"/>
            <w:shd w:val="clear" w:color="auto" w:fill="DFEBF7"/>
            <w:noWrap/>
            <w:vAlign w:val="center"/>
            <w:hideMark/>
          </w:tcPr>
          <w:p w14:paraId="25CDF94A" w14:textId="77777777" w:rsidR="00F1687C" w:rsidRPr="00F1687C" w:rsidRDefault="00F1687C" w:rsidP="00C966D5">
            <w:pPr>
              <w:spacing w:before="0"/>
              <w:jc w:val="center"/>
              <w:cnfStyle w:val="100000000000" w:firstRow="1" w:lastRow="0" w:firstColumn="0" w:lastColumn="0" w:oddVBand="0" w:evenVBand="0" w:oddHBand="0" w:evenHBand="0" w:firstRowFirstColumn="0" w:firstRowLastColumn="0" w:lastRowFirstColumn="0" w:lastRowLastColumn="0"/>
              <w:rPr>
                <w:lang w:eastAsia="en-US"/>
              </w:rPr>
            </w:pPr>
            <w:r w:rsidRPr="00F1687C">
              <w:rPr>
                <w:lang w:eastAsia="en-US"/>
              </w:rPr>
              <w:t>DC2</w:t>
            </w:r>
          </w:p>
        </w:tc>
        <w:tc>
          <w:tcPr>
            <w:tcW w:w="1512" w:type="dxa"/>
            <w:shd w:val="clear" w:color="auto" w:fill="DFEBF7"/>
            <w:noWrap/>
            <w:vAlign w:val="center"/>
            <w:hideMark/>
          </w:tcPr>
          <w:p w14:paraId="69E14F04" w14:textId="77777777" w:rsidR="00F1687C" w:rsidRPr="00F1687C" w:rsidRDefault="00F1687C" w:rsidP="00C966D5">
            <w:pPr>
              <w:spacing w:before="0"/>
              <w:jc w:val="center"/>
              <w:cnfStyle w:val="100000000000" w:firstRow="1" w:lastRow="0" w:firstColumn="0" w:lastColumn="0" w:oddVBand="0" w:evenVBand="0" w:oddHBand="0" w:evenHBand="0" w:firstRowFirstColumn="0" w:firstRowLastColumn="0" w:lastRowFirstColumn="0" w:lastRowLastColumn="0"/>
              <w:rPr>
                <w:lang w:eastAsia="en-US"/>
              </w:rPr>
            </w:pPr>
            <w:r w:rsidRPr="00F1687C">
              <w:rPr>
                <w:lang w:eastAsia="en-US"/>
              </w:rPr>
              <w:t>Total</w:t>
            </w:r>
          </w:p>
        </w:tc>
      </w:tr>
      <w:tr w:rsidR="00DF7804" w:rsidRPr="00F1687C" w14:paraId="3DC3F0E2"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96AB41" w14:textId="77777777" w:rsidR="00DF7804" w:rsidRPr="00F1687C" w:rsidRDefault="00DF7804" w:rsidP="00DF7804">
            <w:pPr>
              <w:spacing w:before="100" w:beforeAutospacing="1" w:after="100" w:afterAutospacing="1"/>
              <w:rPr>
                <w:lang w:eastAsia="en-US"/>
              </w:rPr>
            </w:pPr>
            <w:r w:rsidRPr="00F1687C">
              <w:rPr>
                <w:lang w:eastAsia="en-US"/>
              </w:rPr>
              <w:t>Prod</w:t>
            </w:r>
          </w:p>
        </w:tc>
        <w:tc>
          <w:tcPr>
            <w:tcW w:w="3090" w:type="dxa"/>
            <w:noWrap/>
            <w:hideMark/>
          </w:tcPr>
          <w:p w14:paraId="1B34D2C7"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Existing</w:t>
            </w:r>
          </w:p>
        </w:tc>
        <w:tc>
          <w:tcPr>
            <w:tcW w:w="1512" w:type="dxa"/>
            <w:gridSpan w:val="2"/>
            <w:noWrap/>
            <w:vAlign w:val="center"/>
            <w:hideMark/>
          </w:tcPr>
          <w:p w14:paraId="5486E0ED" w14:textId="2A5E3830"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68</w:t>
            </w:r>
          </w:p>
        </w:tc>
        <w:tc>
          <w:tcPr>
            <w:tcW w:w="1512" w:type="dxa"/>
            <w:noWrap/>
            <w:vAlign w:val="center"/>
            <w:hideMark/>
          </w:tcPr>
          <w:p w14:paraId="556FCC9F" w14:textId="4D24D5B7"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68</w:t>
            </w:r>
          </w:p>
        </w:tc>
        <w:tc>
          <w:tcPr>
            <w:tcW w:w="1512" w:type="dxa"/>
            <w:noWrap/>
            <w:vAlign w:val="center"/>
            <w:hideMark/>
          </w:tcPr>
          <w:p w14:paraId="3D09D883" w14:textId="20A40DF7"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136</w:t>
            </w:r>
          </w:p>
        </w:tc>
      </w:tr>
      <w:tr w:rsidR="00DF7804" w:rsidRPr="00F1687C" w14:paraId="312688AF"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FCD908" w14:textId="77777777" w:rsidR="00DF7804" w:rsidRPr="00F1687C" w:rsidRDefault="00DF7804" w:rsidP="00DF7804">
            <w:pPr>
              <w:spacing w:before="100" w:beforeAutospacing="1" w:after="100" w:afterAutospacing="1"/>
              <w:rPr>
                <w:lang w:eastAsia="en-US"/>
              </w:rPr>
            </w:pPr>
            <w:r w:rsidRPr="00F1687C">
              <w:rPr>
                <w:lang w:eastAsia="en-US"/>
              </w:rPr>
              <w:lastRenderedPageBreak/>
              <w:t>Prod</w:t>
            </w:r>
          </w:p>
        </w:tc>
        <w:tc>
          <w:tcPr>
            <w:tcW w:w="3090" w:type="dxa"/>
            <w:noWrap/>
            <w:hideMark/>
          </w:tcPr>
          <w:p w14:paraId="1F1ED3F6"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MES</w:t>
            </w:r>
          </w:p>
        </w:tc>
        <w:tc>
          <w:tcPr>
            <w:tcW w:w="1512" w:type="dxa"/>
            <w:gridSpan w:val="2"/>
            <w:noWrap/>
            <w:vAlign w:val="center"/>
            <w:hideMark/>
          </w:tcPr>
          <w:p w14:paraId="7CB645DA" w14:textId="4FF76471"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26</w:t>
            </w:r>
          </w:p>
        </w:tc>
        <w:tc>
          <w:tcPr>
            <w:tcW w:w="1512" w:type="dxa"/>
            <w:noWrap/>
            <w:vAlign w:val="center"/>
            <w:hideMark/>
          </w:tcPr>
          <w:p w14:paraId="77A2B2F4" w14:textId="6A82EB58"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26</w:t>
            </w:r>
          </w:p>
        </w:tc>
        <w:tc>
          <w:tcPr>
            <w:tcW w:w="1512" w:type="dxa"/>
            <w:noWrap/>
            <w:vAlign w:val="center"/>
            <w:hideMark/>
          </w:tcPr>
          <w:p w14:paraId="37B83719" w14:textId="70460797"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52</w:t>
            </w:r>
          </w:p>
        </w:tc>
      </w:tr>
      <w:tr w:rsidR="00DF7804" w:rsidRPr="00F1687C" w14:paraId="1C3D8312"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5669CE" w14:textId="77777777" w:rsidR="00DF7804" w:rsidRPr="00F1687C" w:rsidRDefault="00DF7804" w:rsidP="00DF7804">
            <w:pPr>
              <w:spacing w:before="100" w:beforeAutospacing="1" w:after="100" w:afterAutospacing="1"/>
              <w:rPr>
                <w:lang w:eastAsia="en-US"/>
              </w:rPr>
            </w:pPr>
            <w:r w:rsidRPr="00F1687C">
              <w:rPr>
                <w:lang w:eastAsia="en-US"/>
              </w:rPr>
              <w:t>Prod</w:t>
            </w:r>
          </w:p>
        </w:tc>
        <w:tc>
          <w:tcPr>
            <w:tcW w:w="3090" w:type="dxa"/>
            <w:noWrap/>
            <w:hideMark/>
          </w:tcPr>
          <w:p w14:paraId="4425E192"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Aware</w:t>
            </w:r>
          </w:p>
        </w:tc>
        <w:tc>
          <w:tcPr>
            <w:tcW w:w="1512" w:type="dxa"/>
            <w:gridSpan w:val="2"/>
            <w:noWrap/>
            <w:vAlign w:val="center"/>
            <w:hideMark/>
          </w:tcPr>
          <w:p w14:paraId="7C4B80CB" w14:textId="6414FB67"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4</w:t>
            </w:r>
          </w:p>
        </w:tc>
        <w:tc>
          <w:tcPr>
            <w:tcW w:w="1512" w:type="dxa"/>
            <w:noWrap/>
            <w:vAlign w:val="center"/>
            <w:hideMark/>
          </w:tcPr>
          <w:p w14:paraId="7798D504" w14:textId="13FD7CFB"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4</w:t>
            </w:r>
          </w:p>
        </w:tc>
        <w:tc>
          <w:tcPr>
            <w:tcW w:w="1512" w:type="dxa"/>
            <w:noWrap/>
            <w:vAlign w:val="center"/>
            <w:hideMark/>
          </w:tcPr>
          <w:p w14:paraId="3D310299" w14:textId="7EB0657F"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8</w:t>
            </w:r>
          </w:p>
        </w:tc>
      </w:tr>
      <w:tr w:rsidR="00DF7804" w:rsidRPr="00F1687C" w14:paraId="4B32FF23"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EDA1B0F" w14:textId="77777777" w:rsidR="00DF7804" w:rsidRPr="00F1687C" w:rsidRDefault="00DF7804" w:rsidP="00DF7804">
            <w:pPr>
              <w:spacing w:before="100" w:beforeAutospacing="1" w:after="100" w:afterAutospacing="1"/>
              <w:rPr>
                <w:lang w:eastAsia="en-US"/>
              </w:rPr>
            </w:pPr>
          </w:p>
        </w:tc>
        <w:tc>
          <w:tcPr>
            <w:tcW w:w="3090" w:type="dxa"/>
            <w:noWrap/>
            <w:hideMark/>
          </w:tcPr>
          <w:p w14:paraId="104D0045" w14:textId="3454271D" w:rsidR="00DF7804" w:rsidRPr="00F1687C" w:rsidRDefault="00DF7804" w:rsidP="00DF7804">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F1687C">
              <w:rPr>
                <w:b/>
                <w:bCs/>
                <w:lang w:eastAsia="en-US"/>
              </w:rPr>
              <w:t>Sub</w:t>
            </w:r>
            <w:r w:rsidR="00ED4AB6">
              <w:rPr>
                <w:b/>
                <w:bCs/>
                <w:lang w:eastAsia="en-US"/>
              </w:rPr>
              <w:t>-</w:t>
            </w:r>
            <w:r w:rsidRPr="00F1687C">
              <w:rPr>
                <w:b/>
                <w:bCs/>
                <w:lang w:eastAsia="en-US"/>
              </w:rPr>
              <w:t>Total</w:t>
            </w:r>
          </w:p>
        </w:tc>
        <w:tc>
          <w:tcPr>
            <w:tcW w:w="1512" w:type="dxa"/>
            <w:gridSpan w:val="2"/>
            <w:noWrap/>
            <w:vAlign w:val="center"/>
            <w:hideMark/>
          </w:tcPr>
          <w:p w14:paraId="7510073E" w14:textId="5032C1CE"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98</w:t>
            </w:r>
          </w:p>
        </w:tc>
        <w:tc>
          <w:tcPr>
            <w:tcW w:w="1512" w:type="dxa"/>
            <w:noWrap/>
            <w:vAlign w:val="center"/>
            <w:hideMark/>
          </w:tcPr>
          <w:p w14:paraId="02F2CDDD" w14:textId="4641E1AA"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98</w:t>
            </w:r>
          </w:p>
        </w:tc>
        <w:tc>
          <w:tcPr>
            <w:tcW w:w="1512" w:type="dxa"/>
            <w:noWrap/>
            <w:vAlign w:val="center"/>
            <w:hideMark/>
          </w:tcPr>
          <w:p w14:paraId="37D03FF9" w14:textId="687B0AD3"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196</w:t>
            </w:r>
          </w:p>
        </w:tc>
      </w:tr>
      <w:tr w:rsidR="00DF7804" w:rsidRPr="00F1687C" w14:paraId="6EB5C3F4"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E72BDB9" w14:textId="77777777" w:rsidR="00DF7804" w:rsidRPr="00F1687C" w:rsidRDefault="00DF7804" w:rsidP="00DF7804">
            <w:pPr>
              <w:spacing w:before="100" w:beforeAutospacing="1" w:after="100" w:afterAutospacing="1"/>
              <w:rPr>
                <w:lang w:eastAsia="en-US"/>
              </w:rPr>
            </w:pPr>
            <w:r w:rsidRPr="00F1687C">
              <w:rPr>
                <w:lang w:eastAsia="en-US"/>
              </w:rPr>
              <w:t>PP2</w:t>
            </w:r>
          </w:p>
        </w:tc>
        <w:tc>
          <w:tcPr>
            <w:tcW w:w="3090" w:type="dxa"/>
            <w:noWrap/>
            <w:hideMark/>
          </w:tcPr>
          <w:p w14:paraId="12E56483"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Existing</w:t>
            </w:r>
          </w:p>
        </w:tc>
        <w:tc>
          <w:tcPr>
            <w:tcW w:w="1512" w:type="dxa"/>
            <w:gridSpan w:val="2"/>
            <w:noWrap/>
            <w:vAlign w:val="center"/>
            <w:hideMark/>
          </w:tcPr>
          <w:p w14:paraId="054DA446" w14:textId="624F126A"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34</w:t>
            </w:r>
          </w:p>
        </w:tc>
        <w:tc>
          <w:tcPr>
            <w:tcW w:w="1512" w:type="dxa"/>
            <w:noWrap/>
            <w:vAlign w:val="center"/>
            <w:hideMark/>
          </w:tcPr>
          <w:p w14:paraId="0EA3CB21" w14:textId="3C29D872"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34</w:t>
            </w:r>
          </w:p>
        </w:tc>
        <w:tc>
          <w:tcPr>
            <w:tcW w:w="1512" w:type="dxa"/>
            <w:noWrap/>
            <w:vAlign w:val="center"/>
            <w:hideMark/>
          </w:tcPr>
          <w:p w14:paraId="3CB45F38" w14:textId="2EEE43DB"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68</w:t>
            </w:r>
          </w:p>
        </w:tc>
      </w:tr>
      <w:tr w:rsidR="00DF7804" w:rsidRPr="00F1687C" w14:paraId="272186B4"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E2B54F6" w14:textId="77777777" w:rsidR="00DF7804" w:rsidRPr="00F1687C" w:rsidRDefault="00DF7804" w:rsidP="00DF7804">
            <w:pPr>
              <w:spacing w:before="100" w:beforeAutospacing="1" w:after="100" w:afterAutospacing="1"/>
              <w:rPr>
                <w:lang w:eastAsia="en-US"/>
              </w:rPr>
            </w:pPr>
            <w:r w:rsidRPr="00F1687C">
              <w:rPr>
                <w:lang w:eastAsia="en-US"/>
              </w:rPr>
              <w:t>PP2</w:t>
            </w:r>
          </w:p>
        </w:tc>
        <w:tc>
          <w:tcPr>
            <w:tcW w:w="3090" w:type="dxa"/>
            <w:noWrap/>
            <w:hideMark/>
          </w:tcPr>
          <w:p w14:paraId="6F673BCE"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MES</w:t>
            </w:r>
          </w:p>
        </w:tc>
        <w:tc>
          <w:tcPr>
            <w:tcW w:w="1512" w:type="dxa"/>
            <w:gridSpan w:val="2"/>
            <w:noWrap/>
            <w:vAlign w:val="center"/>
            <w:hideMark/>
          </w:tcPr>
          <w:p w14:paraId="666E30E4" w14:textId="7F42D8DD"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13</w:t>
            </w:r>
          </w:p>
        </w:tc>
        <w:tc>
          <w:tcPr>
            <w:tcW w:w="1512" w:type="dxa"/>
            <w:noWrap/>
            <w:vAlign w:val="center"/>
            <w:hideMark/>
          </w:tcPr>
          <w:p w14:paraId="2C5679C4" w14:textId="3CFAF12E"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13</w:t>
            </w:r>
          </w:p>
        </w:tc>
        <w:tc>
          <w:tcPr>
            <w:tcW w:w="1512" w:type="dxa"/>
            <w:noWrap/>
            <w:vAlign w:val="center"/>
            <w:hideMark/>
          </w:tcPr>
          <w:p w14:paraId="0C8A0D01" w14:textId="52092251"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26</w:t>
            </w:r>
          </w:p>
        </w:tc>
      </w:tr>
      <w:tr w:rsidR="00DF7804" w:rsidRPr="00F1687C" w14:paraId="7FFA7637"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C3968BA" w14:textId="77777777" w:rsidR="00DF7804" w:rsidRPr="00F1687C" w:rsidRDefault="00DF7804" w:rsidP="00DF7804">
            <w:pPr>
              <w:spacing w:before="100" w:beforeAutospacing="1" w:after="100" w:afterAutospacing="1"/>
              <w:rPr>
                <w:lang w:eastAsia="en-US"/>
              </w:rPr>
            </w:pPr>
            <w:r w:rsidRPr="00F1687C">
              <w:rPr>
                <w:lang w:eastAsia="en-US"/>
              </w:rPr>
              <w:t>PP2</w:t>
            </w:r>
          </w:p>
        </w:tc>
        <w:tc>
          <w:tcPr>
            <w:tcW w:w="3090" w:type="dxa"/>
            <w:noWrap/>
            <w:hideMark/>
          </w:tcPr>
          <w:p w14:paraId="51739065"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Aware</w:t>
            </w:r>
          </w:p>
        </w:tc>
        <w:tc>
          <w:tcPr>
            <w:tcW w:w="1512" w:type="dxa"/>
            <w:gridSpan w:val="2"/>
            <w:noWrap/>
            <w:vAlign w:val="center"/>
            <w:hideMark/>
          </w:tcPr>
          <w:p w14:paraId="597750F3" w14:textId="535B3936"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2</w:t>
            </w:r>
          </w:p>
        </w:tc>
        <w:tc>
          <w:tcPr>
            <w:tcW w:w="1512" w:type="dxa"/>
            <w:noWrap/>
            <w:vAlign w:val="center"/>
            <w:hideMark/>
          </w:tcPr>
          <w:p w14:paraId="51696772" w14:textId="6DAEB06B"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2</w:t>
            </w:r>
          </w:p>
        </w:tc>
        <w:tc>
          <w:tcPr>
            <w:tcW w:w="1512" w:type="dxa"/>
            <w:noWrap/>
            <w:vAlign w:val="center"/>
            <w:hideMark/>
          </w:tcPr>
          <w:p w14:paraId="53B27334" w14:textId="61B2F6F9"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4</w:t>
            </w:r>
          </w:p>
        </w:tc>
      </w:tr>
      <w:tr w:rsidR="00DF7804" w:rsidRPr="00F1687C" w14:paraId="7B9141DE"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962480" w14:textId="77777777" w:rsidR="00DF7804" w:rsidRPr="00F1687C" w:rsidRDefault="00DF7804" w:rsidP="00DF7804">
            <w:pPr>
              <w:spacing w:before="100" w:beforeAutospacing="1" w:after="100" w:afterAutospacing="1"/>
              <w:rPr>
                <w:lang w:eastAsia="en-US"/>
              </w:rPr>
            </w:pPr>
          </w:p>
        </w:tc>
        <w:tc>
          <w:tcPr>
            <w:tcW w:w="3090" w:type="dxa"/>
            <w:noWrap/>
            <w:hideMark/>
          </w:tcPr>
          <w:p w14:paraId="09031A8B" w14:textId="734E8293" w:rsidR="00DF7804" w:rsidRPr="00F1687C" w:rsidRDefault="00DF7804" w:rsidP="00DF7804">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F1687C">
              <w:rPr>
                <w:b/>
                <w:bCs/>
                <w:lang w:eastAsia="en-US"/>
              </w:rPr>
              <w:t>Sub</w:t>
            </w:r>
            <w:r w:rsidR="00ED4AB6">
              <w:rPr>
                <w:b/>
                <w:bCs/>
                <w:lang w:eastAsia="en-US"/>
              </w:rPr>
              <w:t>-</w:t>
            </w:r>
            <w:r w:rsidRPr="00F1687C">
              <w:rPr>
                <w:b/>
                <w:bCs/>
                <w:lang w:eastAsia="en-US"/>
              </w:rPr>
              <w:t>Total</w:t>
            </w:r>
          </w:p>
        </w:tc>
        <w:tc>
          <w:tcPr>
            <w:tcW w:w="1512" w:type="dxa"/>
            <w:gridSpan w:val="2"/>
            <w:noWrap/>
            <w:vAlign w:val="center"/>
            <w:hideMark/>
          </w:tcPr>
          <w:p w14:paraId="571E0A61" w14:textId="29B9A346"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49</w:t>
            </w:r>
          </w:p>
        </w:tc>
        <w:tc>
          <w:tcPr>
            <w:tcW w:w="1512" w:type="dxa"/>
            <w:noWrap/>
            <w:vAlign w:val="center"/>
            <w:hideMark/>
          </w:tcPr>
          <w:p w14:paraId="36811ACF" w14:textId="51B96EB9"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49</w:t>
            </w:r>
          </w:p>
        </w:tc>
        <w:tc>
          <w:tcPr>
            <w:tcW w:w="1512" w:type="dxa"/>
            <w:noWrap/>
            <w:vAlign w:val="center"/>
            <w:hideMark/>
          </w:tcPr>
          <w:p w14:paraId="11EE3C70" w14:textId="51D9952F"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98</w:t>
            </w:r>
          </w:p>
        </w:tc>
      </w:tr>
      <w:tr w:rsidR="00DF7804" w:rsidRPr="00F1687C" w14:paraId="67E9D61C"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E98CFCC" w14:textId="77777777" w:rsidR="00DF7804" w:rsidRPr="00F1687C" w:rsidRDefault="00DF7804" w:rsidP="00DF7804">
            <w:pPr>
              <w:spacing w:before="100" w:beforeAutospacing="1" w:after="100" w:afterAutospacing="1"/>
              <w:rPr>
                <w:lang w:eastAsia="en-US"/>
              </w:rPr>
            </w:pPr>
            <w:r w:rsidRPr="00F1687C">
              <w:rPr>
                <w:lang w:eastAsia="en-US"/>
              </w:rPr>
              <w:t>PP1</w:t>
            </w:r>
          </w:p>
        </w:tc>
        <w:tc>
          <w:tcPr>
            <w:tcW w:w="3090" w:type="dxa"/>
            <w:noWrap/>
            <w:hideMark/>
          </w:tcPr>
          <w:p w14:paraId="17687930"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Existing</w:t>
            </w:r>
          </w:p>
        </w:tc>
        <w:tc>
          <w:tcPr>
            <w:tcW w:w="1512" w:type="dxa"/>
            <w:gridSpan w:val="2"/>
            <w:noWrap/>
            <w:vAlign w:val="center"/>
            <w:hideMark/>
          </w:tcPr>
          <w:p w14:paraId="1DFDE322" w14:textId="5A6B9DBA"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34</w:t>
            </w:r>
          </w:p>
        </w:tc>
        <w:tc>
          <w:tcPr>
            <w:tcW w:w="1512" w:type="dxa"/>
            <w:noWrap/>
            <w:vAlign w:val="center"/>
            <w:hideMark/>
          </w:tcPr>
          <w:p w14:paraId="2FFF47C6" w14:textId="18800AEC"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34</w:t>
            </w:r>
          </w:p>
        </w:tc>
        <w:tc>
          <w:tcPr>
            <w:tcW w:w="1512" w:type="dxa"/>
            <w:noWrap/>
            <w:vAlign w:val="center"/>
            <w:hideMark/>
          </w:tcPr>
          <w:p w14:paraId="6F714826" w14:textId="5B424A86"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68</w:t>
            </w:r>
          </w:p>
        </w:tc>
      </w:tr>
      <w:tr w:rsidR="00DF7804" w:rsidRPr="00F1687C" w14:paraId="76042D50"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0C7D734" w14:textId="77777777" w:rsidR="00DF7804" w:rsidRPr="00F1687C" w:rsidRDefault="00DF7804" w:rsidP="00DF7804">
            <w:pPr>
              <w:spacing w:before="100" w:beforeAutospacing="1" w:after="100" w:afterAutospacing="1"/>
              <w:rPr>
                <w:lang w:eastAsia="en-US"/>
              </w:rPr>
            </w:pPr>
            <w:r w:rsidRPr="00F1687C">
              <w:rPr>
                <w:lang w:eastAsia="en-US"/>
              </w:rPr>
              <w:t>PP1</w:t>
            </w:r>
          </w:p>
        </w:tc>
        <w:tc>
          <w:tcPr>
            <w:tcW w:w="3090" w:type="dxa"/>
            <w:noWrap/>
            <w:hideMark/>
          </w:tcPr>
          <w:p w14:paraId="5D979000"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MES</w:t>
            </w:r>
          </w:p>
        </w:tc>
        <w:tc>
          <w:tcPr>
            <w:tcW w:w="1512" w:type="dxa"/>
            <w:gridSpan w:val="2"/>
            <w:noWrap/>
            <w:vAlign w:val="center"/>
            <w:hideMark/>
          </w:tcPr>
          <w:p w14:paraId="1A7C2CFD" w14:textId="2AAB7DDE"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13</w:t>
            </w:r>
          </w:p>
        </w:tc>
        <w:tc>
          <w:tcPr>
            <w:tcW w:w="1512" w:type="dxa"/>
            <w:noWrap/>
            <w:vAlign w:val="center"/>
            <w:hideMark/>
          </w:tcPr>
          <w:p w14:paraId="28D6A959" w14:textId="2FE9D31D"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13</w:t>
            </w:r>
          </w:p>
        </w:tc>
        <w:tc>
          <w:tcPr>
            <w:tcW w:w="1512" w:type="dxa"/>
            <w:noWrap/>
            <w:vAlign w:val="center"/>
            <w:hideMark/>
          </w:tcPr>
          <w:p w14:paraId="4E2B8117" w14:textId="26EB0EAA" w:rsidR="00DF7804" w:rsidRPr="00DF7804" w:rsidRDefault="00DF7804"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26</w:t>
            </w:r>
          </w:p>
        </w:tc>
      </w:tr>
      <w:tr w:rsidR="00DF7804" w:rsidRPr="00F1687C" w14:paraId="4AC3CE24"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94B4DBA" w14:textId="77777777" w:rsidR="00DF7804" w:rsidRPr="00F1687C" w:rsidRDefault="00DF7804" w:rsidP="00DF7804">
            <w:pPr>
              <w:spacing w:before="100" w:beforeAutospacing="1" w:after="100" w:afterAutospacing="1"/>
              <w:rPr>
                <w:lang w:eastAsia="en-US"/>
              </w:rPr>
            </w:pPr>
            <w:r w:rsidRPr="00F1687C">
              <w:rPr>
                <w:lang w:eastAsia="en-US"/>
              </w:rPr>
              <w:t>PP1</w:t>
            </w:r>
          </w:p>
        </w:tc>
        <w:tc>
          <w:tcPr>
            <w:tcW w:w="3090" w:type="dxa"/>
            <w:noWrap/>
            <w:hideMark/>
          </w:tcPr>
          <w:p w14:paraId="78F18F31" w14:textId="77777777" w:rsidR="00DF7804" w:rsidRPr="00F1687C" w:rsidRDefault="00DF7804" w:rsidP="00DF780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Aware</w:t>
            </w:r>
          </w:p>
        </w:tc>
        <w:tc>
          <w:tcPr>
            <w:tcW w:w="1512" w:type="dxa"/>
            <w:gridSpan w:val="2"/>
            <w:noWrap/>
            <w:vAlign w:val="center"/>
            <w:hideMark/>
          </w:tcPr>
          <w:p w14:paraId="660F3499" w14:textId="233D0E15"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2</w:t>
            </w:r>
          </w:p>
        </w:tc>
        <w:tc>
          <w:tcPr>
            <w:tcW w:w="1512" w:type="dxa"/>
            <w:noWrap/>
            <w:vAlign w:val="center"/>
            <w:hideMark/>
          </w:tcPr>
          <w:p w14:paraId="7061BDB3" w14:textId="78520594"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2</w:t>
            </w:r>
          </w:p>
        </w:tc>
        <w:tc>
          <w:tcPr>
            <w:tcW w:w="1512" w:type="dxa"/>
            <w:noWrap/>
            <w:vAlign w:val="center"/>
            <w:hideMark/>
          </w:tcPr>
          <w:p w14:paraId="70B78059" w14:textId="7DAD09AE"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4</w:t>
            </w:r>
          </w:p>
        </w:tc>
      </w:tr>
      <w:tr w:rsidR="00DF7804" w:rsidRPr="00F1687C" w14:paraId="27C17D3C" w14:textId="77777777" w:rsidTr="006760CA">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C82600" w14:textId="77777777" w:rsidR="00DF7804" w:rsidRPr="00F1687C" w:rsidRDefault="00DF7804" w:rsidP="00DF7804">
            <w:pPr>
              <w:spacing w:before="100" w:beforeAutospacing="1" w:after="100" w:afterAutospacing="1"/>
              <w:rPr>
                <w:lang w:eastAsia="en-US"/>
              </w:rPr>
            </w:pPr>
          </w:p>
        </w:tc>
        <w:tc>
          <w:tcPr>
            <w:tcW w:w="3090" w:type="dxa"/>
            <w:noWrap/>
            <w:hideMark/>
          </w:tcPr>
          <w:p w14:paraId="1D66AF8F" w14:textId="4C5A49F7" w:rsidR="00DF7804" w:rsidRPr="00F1687C" w:rsidRDefault="00DF7804" w:rsidP="00DF7804">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F1687C">
              <w:rPr>
                <w:b/>
                <w:bCs/>
                <w:lang w:eastAsia="en-US"/>
              </w:rPr>
              <w:t>Sub</w:t>
            </w:r>
            <w:r w:rsidR="00ED4AB6">
              <w:rPr>
                <w:b/>
                <w:bCs/>
                <w:lang w:eastAsia="en-US"/>
              </w:rPr>
              <w:t>-</w:t>
            </w:r>
            <w:r w:rsidRPr="00F1687C">
              <w:rPr>
                <w:b/>
                <w:bCs/>
                <w:lang w:eastAsia="en-US"/>
              </w:rPr>
              <w:t>Total</w:t>
            </w:r>
          </w:p>
        </w:tc>
        <w:tc>
          <w:tcPr>
            <w:tcW w:w="1512" w:type="dxa"/>
            <w:gridSpan w:val="2"/>
            <w:noWrap/>
            <w:vAlign w:val="center"/>
            <w:hideMark/>
          </w:tcPr>
          <w:p w14:paraId="0769C776" w14:textId="72594F6B"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49</w:t>
            </w:r>
          </w:p>
        </w:tc>
        <w:tc>
          <w:tcPr>
            <w:tcW w:w="1512" w:type="dxa"/>
            <w:noWrap/>
            <w:vAlign w:val="center"/>
            <w:hideMark/>
          </w:tcPr>
          <w:p w14:paraId="0015AA6D" w14:textId="6748BBC6"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49</w:t>
            </w:r>
          </w:p>
        </w:tc>
        <w:tc>
          <w:tcPr>
            <w:tcW w:w="1512" w:type="dxa"/>
            <w:noWrap/>
            <w:vAlign w:val="center"/>
            <w:hideMark/>
          </w:tcPr>
          <w:p w14:paraId="5A37BFAF" w14:textId="6C58772A" w:rsidR="00DF7804" w:rsidRPr="00DF7804" w:rsidRDefault="009A1276" w:rsidP="00DF780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b/>
                <w:bCs/>
                <w:lang w:eastAsia="en-US"/>
              </w:rPr>
            </w:pPr>
            <w:r>
              <w:rPr>
                <w:rFonts w:cs="Arial"/>
                <w:b/>
                <w:bCs/>
                <w:color w:val="000000"/>
              </w:rPr>
              <w:t>98</w:t>
            </w:r>
          </w:p>
        </w:tc>
      </w:tr>
      <w:tr w:rsidR="00A65EED" w:rsidRPr="00F1687C" w14:paraId="28C22867" w14:textId="77777777" w:rsidTr="004F2410">
        <w:trPr>
          <w:trHeight w:val="320"/>
        </w:trPr>
        <w:tc>
          <w:tcPr>
            <w:cnfStyle w:val="001000000000" w:firstRow="0" w:lastRow="0" w:firstColumn="1" w:lastColumn="0" w:oddVBand="0" w:evenVBand="0" w:oddHBand="0" w:evenHBand="0" w:firstRowFirstColumn="0" w:firstRowLastColumn="0" w:lastRowFirstColumn="0" w:lastRowLastColumn="0"/>
            <w:tcW w:w="1300" w:type="dxa"/>
            <w:noWrap/>
          </w:tcPr>
          <w:p w14:paraId="3F473895" w14:textId="109A8B33" w:rsidR="00A65EED" w:rsidRPr="00F1687C" w:rsidRDefault="00A65EED" w:rsidP="00A65EED">
            <w:pPr>
              <w:spacing w:before="100" w:beforeAutospacing="1" w:after="100" w:afterAutospacing="1"/>
              <w:rPr>
                <w:lang w:eastAsia="en-US"/>
              </w:rPr>
            </w:pPr>
            <w:r>
              <w:rPr>
                <w:lang w:eastAsia="en-US"/>
              </w:rPr>
              <w:t>Stg/Dev</w:t>
            </w:r>
          </w:p>
        </w:tc>
        <w:tc>
          <w:tcPr>
            <w:tcW w:w="3090" w:type="dxa"/>
            <w:noWrap/>
          </w:tcPr>
          <w:p w14:paraId="2A527B41" w14:textId="6A0C5D09" w:rsidR="00A65EED" w:rsidRPr="00F1687C" w:rsidRDefault="00A65EED" w:rsidP="00A65EE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Existing</w:t>
            </w:r>
          </w:p>
        </w:tc>
        <w:tc>
          <w:tcPr>
            <w:tcW w:w="1512" w:type="dxa"/>
            <w:gridSpan w:val="2"/>
            <w:noWrap/>
          </w:tcPr>
          <w:p w14:paraId="394F3F43" w14:textId="6E09D593"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13</w:t>
            </w:r>
          </w:p>
        </w:tc>
        <w:tc>
          <w:tcPr>
            <w:tcW w:w="1512" w:type="dxa"/>
            <w:noWrap/>
          </w:tcPr>
          <w:p w14:paraId="303AAE3B" w14:textId="4CA651B1"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13</w:t>
            </w:r>
          </w:p>
        </w:tc>
        <w:tc>
          <w:tcPr>
            <w:tcW w:w="1512" w:type="dxa"/>
            <w:noWrap/>
          </w:tcPr>
          <w:p w14:paraId="563ACC72" w14:textId="7879FB3A"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26</w:t>
            </w:r>
          </w:p>
        </w:tc>
      </w:tr>
      <w:tr w:rsidR="00A65EED" w:rsidRPr="00F1687C" w14:paraId="29709D09" w14:textId="77777777" w:rsidTr="004F2410">
        <w:trPr>
          <w:trHeight w:val="320"/>
        </w:trPr>
        <w:tc>
          <w:tcPr>
            <w:cnfStyle w:val="001000000000" w:firstRow="0" w:lastRow="0" w:firstColumn="1" w:lastColumn="0" w:oddVBand="0" w:evenVBand="0" w:oddHBand="0" w:evenHBand="0" w:firstRowFirstColumn="0" w:firstRowLastColumn="0" w:lastRowFirstColumn="0" w:lastRowLastColumn="0"/>
            <w:tcW w:w="1300" w:type="dxa"/>
            <w:noWrap/>
          </w:tcPr>
          <w:p w14:paraId="0111A573" w14:textId="1CB67919" w:rsidR="00A65EED" w:rsidRPr="00F1687C" w:rsidRDefault="00A65EED" w:rsidP="00A65EED">
            <w:pPr>
              <w:spacing w:before="100" w:beforeAutospacing="1" w:after="100" w:afterAutospacing="1"/>
              <w:rPr>
                <w:lang w:eastAsia="en-US"/>
              </w:rPr>
            </w:pPr>
            <w:r w:rsidRPr="00DE026F">
              <w:rPr>
                <w:lang w:eastAsia="en-US"/>
              </w:rPr>
              <w:t>Stg/Dev</w:t>
            </w:r>
          </w:p>
        </w:tc>
        <w:tc>
          <w:tcPr>
            <w:tcW w:w="3090" w:type="dxa"/>
            <w:noWrap/>
          </w:tcPr>
          <w:p w14:paraId="1D04DED5" w14:textId="775A11C3" w:rsidR="00A65EED" w:rsidRPr="00F1687C" w:rsidRDefault="00A65EED" w:rsidP="00A65EE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MES</w:t>
            </w:r>
          </w:p>
        </w:tc>
        <w:tc>
          <w:tcPr>
            <w:tcW w:w="1512" w:type="dxa"/>
            <w:gridSpan w:val="2"/>
            <w:noWrap/>
          </w:tcPr>
          <w:p w14:paraId="5EE551BE" w14:textId="291F6510"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512" w:type="dxa"/>
            <w:noWrap/>
          </w:tcPr>
          <w:p w14:paraId="1E7DCC7E" w14:textId="429DBDDE"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512" w:type="dxa"/>
            <w:noWrap/>
          </w:tcPr>
          <w:p w14:paraId="5B1AAD20" w14:textId="1AFAD066"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r>
      <w:tr w:rsidR="00A65EED" w:rsidRPr="00F1687C" w14:paraId="523E3BFE" w14:textId="77777777" w:rsidTr="004F2410">
        <w:trPr>
          <w:trHeight w:val="320"/>
        </w:trPr>
        <w:tc>
          <w:tcPr>
            <w:cnfStyle w:val="001000000000" w:firstRow="0" w:lastRow="0" w:firstColumn="1" w:lastColumn="0" w:oddVBand="0" w:evenVBand="0" w:oddHBand="0" w:evenHBand="0" w:firstRowFirstColumn="0" w:firstRowLastColumn="0" w:lastRowFirstColumn="0" w:lastRowLastColumn="0"/>
            <w:tcW w:w="1300" w:type="dxa"/>
            <w:noWrap/>
          </w:tcPr>
          <w:p w14:paraId="0C424BEC" w14:textId="1F50702D" w:rsidR="00A65EED" w:rsidRPr="00F1687C" w:rsidRDefault="00A65EED" w:rsidP="00A65EED">
            <w:pPr>
              <w:spacing w:before="100" w:beforeAutospacing="1" w:after="100" w:afterAutospacing="1"/>
              <w:rPr>
                <w:lang w:eastAsia="en-US"/>
              </w:rPr>
            </w:pPr>
            <w:r w:rsidRPr="00DE026F">
              <w:rPr>
                <w:lang w:eastAsia="en-US"/>
              </w:rPr>
              <w:t>Stg/Dev</w:t>
            </w:r>
          </w:p>
        </w:tc>
        <w:tc>
          <w:tcPr>
            <w:tcW w:w="3090" w:type="dxa"/>
            <w:noWrap/>
          </w:tcPr>
          <w:p w14:paraId="666756F4" w14:textId="55684A78" w:rsidR="00A65EED" w:rsidRPr="00F1687C" w:rsidRDefault="00A65EED" w:rsidP="00A65EE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r w:rsidRPr="00F1687C">
              <w:rPr>
                <w:lang w:eastAsia="en-US"/>
              </w:rPr>
              <w:t>Additional Aware</w:t>
            </w:r>
          </w:p>
        </w:tc>
        <w:tc>
          <w:tcPr>
            <w:tcW w:w="1512" w:type="dxa"/>
            <w:gridSpan w:val="2"/>
            <w:noWrap/>
          </w:tcPr>
          <w:p w14:paraId="257FADA7" w14:textId="64A73D03"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512" w:type="dxa"/>
            <w:noWrap/>
          </w:tcPr>
          <w:p w14:paraId="2E359F6F" w14:textId="665F1606"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c>
          <w:tcPr>
            <w:tcW w:w="1512" w:type="dxa"/>
            <w:noWrap/>
          </w:tcPr>
          <w:p w14:paraId="5A322EE7" w14:textId="08BC20B0"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0</w:t>
            </w:r>
          </w:p>
        </w:tc>
      </w:tr>
      <w:tr w:rsidR="00A65EED" w:rsidRPr="00F1687C" w14:paraId="17288C91" w14:textId="77777777" w:rsidTr="004F2410">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BD8746" w14:textId="77777777" w:rsidR="00A65EED" w:rsidRPr="00F1687C" w:rsidRDefault="00A65EED" w:rsidP="00A65EED">
            <w:pPr>
              <w:spacing w:before="100" w:beforeAutospacing="1" w:after="100" w:afterAutospacing="1"/>
              <w:rPr>
                <w:lang w:eastAsia="en-US"/>
              </w:rPr>
            </w:pPr>
          </w:p>
        </w:tc>
        <w:tc>
          <w:tcPr>
            <w:tcW w:w="3090" w:type="dxa"/>
            <w:noWrap/>
            <w:hideMark/>
          </w:tcPr>
          <w:p w14:paraId="05FB66D8" w14:textId="77777777" w:rsidR="00A65EED" w:rsidRPr="00F1687C" w:rsidRDefault="00A65EED" w:rsidP="00A65EE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lang w:eastAsia="en-US"/>
              </w:rPr>
            </w:pPr>
          </w:p>
        </w:tc>
        <w:tc>
          <w:tcPr>
            <w:tcW w:w="1512" w:type="dxa"/>
            <w:gridSpan w:val="2"/>
            <w:noWrap/>
            <w:hideMark/>
          </w:tcPr>
          <w:p w14:paraId="18A52651" w14:textId="77777777"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p>
        </w:tc>
        <w:tc>
          <w:tcPr>
            <w:tcW w:w="1512" w:type="dxa"/>
            <w:noWrap/>
            <w:hideMark/>
          </w:tcPr>
          <w:p w14:paraId="12BBAD99" w14:textId="77777777"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p>
        </w:tc>
        <w:tc>
          <w:tcPr>
            <w:tcW w:w="1512" w:type="dxa"/>
            <w:noWrap/>
            <w:hideMark/>
          </w:tcPr>
          <w:p w14:paraId="44FF7497" w14:textId="77777777" w:rsidR="00A65EED" w:rsidRPr="00F1687C"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eastAsia="en-US"/>
              </w:rPr>
            </w:pPr>
          </w:p>
        </w:tc>
      </w:tr>
      <w:tr w:rsidR="00A65EED" w:rsidRPr="00F1687C" w14:paraId="60978240" w14:textId="77777777" w:rsidTr="00D853AC">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A543A3" w14:textId="77777777" w:rsidR="00A65EED" w:rsidRPr="00F1687C" w:rsidRDefault="00A65EED" w:rsidP="00A65EED">
            <w:pPr>
              <w:spacing w:before="100" w:beforeAutospacing="1" w:after="100" w:afterAutospacing="1"/>
              <w:rPr>
                <w:lang w:eastAsia="en-US"/>
              </w:rPr>
            </w:pPr>
          </w:p>
        </w:tc>
        <w:tc>
          <w:tcPr>
            <w:tcW w:w="3813" w:type="dxa"/>
            <w:gridSpan w:val="2"/>
            <w:noWrap/>
            <w:hideMark/>
          </w:tcPr>
          <w:p w14:paraId="7B8BE4B8" w14:textId="425EB7B8" w:rsidR="00A65EED" w:rsidRPr="004F2410" w:rsidRDefault="00A65EED" w:rsidP="00A65EED">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4F2410">
              <w:rPr>
                <w:b/>
                <w:bCs/>
                <w:lang w:eastAsia="en-US"/>
              </w:rPr>
              <w:t>Total Existing</w:t>
            </w:r>
          </w:p>
        </w:tc>
        <w:tc>
          <w:tcPr>
            <w:tcW w:w="3813" w:type="dxa"/>
            <w:gridSpan w:val="3"/>
            <w:noWrap/>
            <w:vAlign w:val="bottom"/>
            <w:hideMark/>
          </w:tcPr>
          <w:p w14:paraId="40D2586F" w14:textId="12C71653" w:rsidR="00A65EED" w:rsidRPr="00DF7804"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2</w:t>
            </w:r>
            <w:r>
              <w:rPr>
                <w:rFonts w:cs="Arial"/>
                <w:color w:val="000000"/>
              </w:rPr>
              <w:t>98</w:t>
            </w:r>
          </w:p>
        </w:tc>
      </w:tr>
      <w:tr w:rsidR="00A65EED" w:rsidRPr="00F1687C" w14:paraId="5E0E9D62" w14:textId="77777777" w:rsidTr="00D853AC">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6CA89E" w14:textId="77777777" w:rsidR="00A65EED" w:rsidRPr="00F1687C" w:rsidRDefault="00A65EED" w:rsidP="00A65EED">
            <w:pPr>
              <w:spacing w:before="100" w:beforeAutospacing="1" w:after="100" w:afterAutospacing="1"/>
              <w:rPr>
                <w:lang w:eastAsia="en-US"/>
              </w:rPr>
            </w:pPr>
          </w:p>
        </w:tc>
        <w:tc>
          <w:tcPr>
            <w:tcW w:w="3813" w:type="dxa"/>
            <w:gridSpan w:val="2"/>
            <w:noWrap/>
            <w:hideMark/>
          </w:tcPr>
          <w:p w14:paraId="5415345B" w14:textId="459FE906" w:rsidR="00A65EED" w:rsidRPr="004F2410" w:rsidRDefault="00A65EED" w:rsidP="00A65EED">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4F2410">
              <w:rPr>
                <w:b/>
                <w:bCs/>
                <w:lang w:eastAsia="en-US"/>
              </w:rPr>
              <w:t>Total Additional MES</w:t>
            </w:r>
          </w:p>
        </w:tc>
        <w:tc>
          <w:tcPr>
            <w:tcW w:w="3813" w:type="dxa"/>
            <w:gridSpan w:val="3"/>
            <w:noWrap/>
            <w:vAlign w:val="bottom"/>
            <w:hideMark/>
          </w:tcPr>
          <w:p w14:paraId="4C867A4C" w14:textId="66A8337C" w:rsidR="00A65EED" w:rsidRPr="00DF7804" w:rsidRDefault="00A65EED"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sidRPr="00DF7804">
              <w:rPr>
                <w:rFonts w:cs="Arial"/>
                <w:color w:val="000000"/>
              </w:rPr>
              <w:t>104</w:t>
            </w:r>
          </w:p>
        </w:tc>
      </w:tr>
      <w:tr w:rsidR="00A65EED" w:rsidRPr="00F1687C" w14:paraId="4AEB6768" w14:textId="77777777" w:rsidTr="00D853AC">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1B8A864" w14:textId="77777777" w:rsidR="00A65EED" w:rsidRPr="00F1687C" w:rsidRDefault="00A65EED" w:rsidP="00A65EED">
            <w:pPr>
              <w:spacing w:before="100" w:beforeAutospacing="1" w:after="100" w:afterAutospacing="1"/>
              <w:rPr>
                <w:lang w:eastAsia="en-US"/>
              </w:rPr>
            </w:pPr>
          </w:p>
        </w:tc>
        <w:tc>
          <w:tcPr>
            <w:tcW w:w="3813" w:type="dxa"/>
            <w:gridSpan w:val="2"/>
            <w:noWrap/>
            <w:hideMark/>
          </w:tcPr>
          <w:p w14:paraId="06AE0B18" w14:textId="72BBE70E" w:rsidR="00A65EED" w:rsidRPr="004F2410" w:rsidRDefault="00A65EED" w:rsidP="00A65EED">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b/>
                <w:bCs/>
                <w:lang w:eastAsia="en-US"/>
              </w:rPr>
            </w:pPr>
            <w:r w:rsidRPr="004F2410">
              <w:rPr>
                <w:b/>
                <w:bCs/>
                <w:lang w:eastAsia="en-US"/>
              </w:rPr>
              <w:t>Total Additional Aware</w:t>
            </w:r>
          </w:p>
        </w:tc>
        <w:tc>
          <w:tcPr>
            <w:tcW w:w="3813" w:type="dxa"/>
            <w:gridSpan w:val="3"/>
            <w:noWrap/>
            <w:vAlign w:val="bottom"/>
            <w:hideMark/>
          </w:tcPr>
          <w:p w14:paraId="5DEC3CF5" w14:textId="18E0771A" w:rsidR="00A65EED" w:rsidRPr="00DF7804" w:rsidRDefault="009A1276" w:rsidP="00A65EE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Arial"/>
                <w:lang w:eastAsia="en-US"/>
              </w:rPr>
            </w:pPr>
            <w:r>
              <w:rPr>
                <w:rFonts w:cs="Arial"/>
                <w:color w:val="000000"/>
              </w:rPr>
              <w:t>16</w:t>
            </w:r>
          </w:p>
        </w:tc>
      </w:tr>
    </w:tbl>
    <w:p w14:paraId="6538C74F" w14:textId="18C2BA5C" w:rsidR="00F1687C" w:rsidRDefault="00F1687C" w:rsidP="001219CF">
      <w:pPr>
        <w:rPr>
          <w:lang w:eastAsia="en-US"/>
        </w:rPr>
      </w:pPr>
    </w:p>
    <w:p w14:paraId="5EBF1517" w14:textId="77777777" w:rsidR="0027565E" w:rsidRDefault="0027565E" w:rsidP="00AB059C">
      <w:pPr>
        <w:keepNext/>
      </w:pPr>
      <w:r w:rsidRPr="0027565E">
        <w:rPr>
          <w:noProof/>
          <w:lang w:eastAsia="en-US"/>
        </w:rPr>
        <w:drawing>
          <wp:inline distT="0" distB="0" distL="0" distR="0" wp14:anchorId="6D448F00" wp14:editId="248E7078">
            <wp:extent cx="5727700" cy="3065145"/>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4"/>
                    <a:stretch>
                      <a:fillRect/>
                    </a:stretch>
                  </pic:blipFill>
                  <pic:spPr>
                    <a:xfrm>
                      <a:off x="0" y="0"/>
                      <a:ext cx="5727700" cy="3065145"/>
                    </a:xfrm>
                    <a:prstGeom prst="rect">
                      <a:avLst/>
                    </a:prstGeom>
                  </pic:spPr>
                </pic:pic>
              </a:graphicData>
            </a:graphic>
          </wp:inline>
        </w:drawing>
      </w:r>
    </w:p>
    <w:p w14:paraId="01740B74" w14:textId="748BB7F3" w:rsidR="0027565E" w:rsidRDefault="0027565E" w:rsidP="00AB059C">
      <w:pPr>
        <w:pStyle w:val="Caption"/>
      </w:pPr>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xml:space="preserve"> - Additional Servers for Face Matching</w:t>
      </w:r>
    </w:p>
    <w:p w14:paraId="3B0930EC" w14:textId="77777777" w:rsidR="0027565E" w:rsidRDefault="0027565E" w:rsidP="001219CF">
      <w:pPr>
        <w:rPr>
          <w:lang w:eastAsia="en-US"/>
        </w:rPr>
      </w:pPr>
    </w:p>
    <w:p w14:paraId="727E5128" w14:textId="0F2F119B" w:rsidR="00A43723" w:rsidRDefault="006A493B" w:rsidP="001219CF">
      <w:pPr>
        <w:rPr>
          <w:lang w:eastAsia="en-US"/>
        </w:rPr>
      </w:pPr>
      <w:proofErr w:type="gramStart"/>
      <w:r>
        <w:rPr>
          <w:lang w:eastAsia="en-US"/>
        </w:rPr>
        <w:t>The majority of</w:t>
      </w:r>
      <w:proofErr w:type="gramEnd"/>
      <w:r>
        <w:rPr>
          <w:lang w:eastAsia="en-US"/>
        </w:rPr>
        <w:t xml:space="preserve"> additional</w:t>
      </w:r>
      <w:r w:rsidR="006A2BE9">
        <w:rPr>
          <w:lang w:eastAsia="en-US"/>
        </w:rPr>
        <w:t xml:space="preserve"> servers are required for face MES processing. The figure provided in the ITT for additional servers – 103 – has been used</w:t>
      </w:r>
      <w:r w:rsidR="00A43723">
        <w:rPr>
          <w:lang w:eastAsia="en-US"/>
        </w:rPr>
        <w:t xml:space="preserve">, although we have increased this to 104, to allow it to be </w:t>
      </w:r>
      <w:r w:rsidR="00EC03A0">
        <w:rPr>
          <w:lang w:eastAsia="en-US"/>
        </w:rPr>
        <w:t>fully divisible into ‘whole’ servers in each environment</w:t>
      </w:r>
      <w:r w:rsidR="00A43723">
        <w:rPr>
          <w:lang w:eastAsia="en-US"/>
        </w:rPr>
        <w:t>:</w:t>
      </w:r>
    </w:p>
    <w:p w14:paraId="5CA40EEB" w14:textId="5DF8C094" w:rsidR="00367436" w:rsidRDefault="00A43723" w:rsidP="00A43723">
      <w:pPr>
        <w:pStyle w:val="ListParagraph"/>
        <w:numPr>
          <w:ilvl w:val="0"/>
          <w:numId w:val="23"/>
        </w:numPr>
      </w:pPr>
      <w:r>
        <w:t xml:space="preserve">half (52) to production and evenly split across the 2 </w:t>
      </w:r>
      <w:proofErr w:type="gramStart"/>
      <w:r>
        <w:t>data-centres</w:t>
      </w:r>
      <w:proofErr w:type="gramEnd"/>
      <w:r w:rsidR="00EC03A0">
        <w:t xml:space="preserve"> (26 in each)</w:t>
      </w:r>
    </w:p>
    <w:p w14:paraId="75FDEDDB" w14:textId="2377E452" w:rsidR="00EC03A0" w:rsidRDefault="00EC03A0" w:rsidP="00EC03A0">
      <w:pPr>
        <w:pStyle w:val="ListParagraph"/>
        <w:numPr>
          <w:ilvl w:val="0"/>
          <w:numId w:val="23"/>
        </w:numPr>
      </w:pPr>
      <w:r>
        <w:t xml:space="preserve">quarter (26) to pre-production 2 and evenly split across the 2 </w:t>
      </w:r>
      <w:proofErr w:type="gramStart"/>
      <w:r>
        <w:t>data-centres</w:t>
      </w:r>
      <w:proofErr w:type="gramEnd"/>
      <w:r>
        <w:t xml:space="preserve"> (13 in each)</w:t>
      </w:r>
    </w:p>
    <w:p w14:paraId="2A974659" w14:textId="58D5B322" w:rsidR="00EC03A0" w:rsidRDefault="00EC03A0" w:rsidP="00EC03A0">
      <w:pPr>
        <w:pStyle w:val="ListParagraph"/>
        <w:numPr>
          <w:ilvl w:val="0"/>
          <w:numId w:val="23"/>
        </w:numPr>
      </w:pPr>
      <w:r>
        <w:t xml:space="preserve">quarter (26) to pre-production 1 and evenly split across the 2 </w:t>
      </w:r>
      <w:proofErr w:type="gramStart"/>
      <w:r>
        <w:t>data-centres</w:t>
      </w:r>
      <w:proofErr w:type="gramEnd"/>
      <w:r>
        <w:t xml:space="preserve"> (13 in each)</w:t>
      </w:r>
    </w:p>
    <w:p w14:paraId="2BC573FB" w14:textId="6F80C9E6" w:rsidR="004F2410" w:rsidRDefault="004F2410" w:rsidP="00EC03A0">
      <w:pPr>
        <w:pStyle w:val="ListParagraph"/>
        <w:numPr>
          <w:ilvl w:val="0"/>
          <w:numId w:val="23"/>
        </w:numPr>
      </w:pPr>
      <w:r>
        <w:lastRenderedPageBreak/>
        <w:t xml:space="preserve">no increased capacity allocated to development / staging. It has been assumed that </w:t>
      </w:r>
      <w:r w:rsidR="00A676BA">
        <w:t>the existing MES deployment is sufficient given that this is used for development / functional test activity, not for processing significant volumes.</w:t>
      </w:r>
    </w:p>
    <w:p w14:paraId="56A69D15" w14:textId="329DF15D" w:rsidR="009C1DC4" w:rsidRDefault="00EC03A0" w:rsidP="001219CF">
      <w:r>
        <w:t xml:space="preserve">Additional Aware </w:t>
      </w:r>
      <w:proofErr w:type="spellStart"/>
      <w:r>
        <w:t>BioSP</w:t>
      </w:r>
      <w:proofErr w:type="spellEnd"/>
      <w:r>
        <w:t xml:space="preserve"> servers have been included</w:t>
      </w:r>
      <w:r w:rsidR="00437744">
        <w:t xml:space="preserve"> in the table above</w:t>
      </w:r>
      <w:r>
        <w:t xml:space="preserve"> to </w:t>
      </w:r>
      <w:r w:rsidR="004B0082">
        <w:t>provide capacity to handle increased numbers of requests from Central systems</w:t>
      </w:r>
      <w:r w:rsidR="009A1276">
        <w:t xml:space="preserve"> for face processing</w:t>
      </w:r>
      <w:r w:rsidR="004B0082">
        <w:t xml:space="preserve"> in stages 3-5.</w:t>
      </w:r>
      <w:r w:rsidR="00755DCB">
        <w:t xml:space="preserve"> </w:t>
      </w:r>
      <w:r w:rsidR="002944B4">
        <w:t xml:space="preserve">As part of project </w:t>
      </w:r>
      <w:proofErr w:type="gramStart"/>
      <w:r w:rsidR="002944B4">
        <w:t>delivery</w:t>
      </w:r>
      <w:proofErr w:type="gramEnd"/>
      <w:r w:rsidR="002944B4">
        <w:t xml:space="preserve"> we </w:t>
      </w:r>
      <w:r w:rsidR="00723F20">
        <w:t>will put in place a performance and capacity model (or transition and enhance an existing model), to project the increased Aware</w:t>
      </w:r>
      <w:r w:rsidR="002E5F14">
        <w:t xml:space="preserve"> </w:t>
      </w:r>
      <w:proofErr w:type="spellStart"/>
      <w:r w:rsidR="002E5F14">
        <w:t>BioSP</w:t>
      </w:r>
      <w:proofErr w:type="spellEnd"/>
      <w:r w:rsidR="00723F20">
        <w:t xml:space="preserve"> server footprint based on the non-functional requirements, performance statistics from the existing system and results from performance testing. </w:t>
      </w:r>
    </w:p>
    <w:p w14:paraId="362DB2AF" w14:textId="174D789D" w:rsidR="00531C96" w:rsidRDefault="001055F4" w:rsidP="001219CF">
      <w:r>
        <w:t xml:space="preserve">In advance of this information, the numbers in the table above have </w:t>
      </w:r>
      <w:r w:rsidR="00515278">
        <w:t>used the number of annual requests from</w:t>
      </w:r>
      <w:r w:rsidR="00122245">
        <w:t xml:space="preserve"> </w:t>
      </w:r>
      <w:r w:rsidR="00122245" w:rsidRPr="004414B7">
        <w:rPr>
          <w:i/>
          <w:iCs/>
        </w:rPr>
        <w:t>Schedule 2.1 Services Description v1.0 FINAL- Annex D</w:t>
      </w:r>
      <w:r w:rsidR="00515278">
        <w:t xml:space="preserve"> </w:t>
      </w:r>
      <w:r w:rsidR="00122245">
        <w:t xml:space="preserve">to </w:t>
      </w:r>
      <w:r w:rsidR="00515278">
        <w:t>project the likely load</w:t>
      </w:r>
      <w:r w:rsidR="004414B7">
        <w:t xml:space="preserve"> and associated increase in servers</w:t>
      </w:r>
      <w:r w:rsidR="00515278">
        <w:t xml:space="preserve">. This shows that </w:t>
      </w:r>
      <w:r w:rsidR="00531C96">
        <w:t>face workloads</w:t>
      </w:r>
      <w:r w:rsidR="00515278">
        <w:t xml:space="preserve"> need to be able to process a</w:t>
      </w:r>
      <w:r w:rsidR="00531C96">
        <w:t xml:space="preserve">pproximately half the </w:t>
      </w:r>
      <w:r w:rsidR="00515278">
        <w:t xml:space="preserve">number of transactions per year / per day to the </w:t>
      </w:r>
      <w:r w:rsidR="001D0211">
        <w:t xml:space="preserve">combined </w:t>
      </w:r>
      <w:r w:rsidR="00531C96">
        <w:t>fingerprint</w:t>
      </w:r>
      <w:r w:rsidR="00515278">
        <w:t xml:space="preserve"> volumes that the system is currently sized for.</w:t>
      </w:r>
      <w:r w:rsidR="00ED499A">
        <w:t xml:space="preserve"> </w:t>
      </w:r>
    </w:p>
    <w:p w14:paraId="13D65E16" w14:textId="1218E6D2" w:rsidR="00367436" w:rsidRDefault="00ED499A" w:rsidP="001219CF">
      <w:pPr>
        <w:rPr>
          <w:lang w:eastAsia="en-US"/>
        </w:rPr>
      </w:pPr>
      <w:r>
        <w:t>On this basis we are projecting a</w:t>
      </w:r>
      <w:r w:rsidR="00531C96">
        <w:t xml:space="preserve">n increase of 50% </w:t>
      </w:r>
      <w:r>
        <w:t xml:space="preserve">of the number of Aware </w:t>
      </w:r>
      <w:proofErr w:type="spellStart"/>
      <w:r>
        <w:t>BioSP</w:t>
      </w:r>
      <w:proofErr w:type="spellEnd"/>
      <w:r>
        <w:t xml:space="preserve"> servers</w:t>
      </w:r>
      <w:r w:rsidR="00D3393E">
        <w:t>, which is shown in the table above</w:t>
      </w:r>
      <w:r>
        <w:t>.</w:t>
      </w:r>
      <w:r w:rsidR="00530D15">
        <w:t xml:space="preserve"> This will be reviewed, alongside the projected number of MES servers as part of the project delivery.</w:t>
      </w:r>
    </w:p>
    <w:p w14:paraId="12BD72A8" w14:textId="3CB5514B" w:rsidR="001219CF" w:rsidRDefault="001219CF" w:rsidP="001219CF">
      <w:pPr>
        <w:rPr>
          <w:lang w:eastAsia="en-US"/>
        </w:rPr>
      </w:pPr>
    </w:p>
    <w:tbl>
      <w:tblPr>
        <w:tblStyle w:val="GridTable1Light-Accent5"/>
        <w:tblW w:w="5000" w:type="pct"/>
        <w:tblLook w:val="04A0" w:firstRow="1" w:lastRow="0" w:firstColumn="1" w:lastColumn="0" w:noHBand="0" w:noVBand="1"/>
      </w:tblPr>
      <w:tblGrid>
        <w:gridCol w:w="3028"/>
        <w:gridCol w:w="2991"/>
        <w:gridCol w:w="2991"/>
      </w:tblGrid>
      <w:tr w:rsidR="008F6B5F" w:rsidRPr="008F6B5F" w14:paraId="6C3A65D0" w14:textId="6399F310" w:rsidTr="008F6B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80" w:type="pct"/>
            <w:shd w:val="clear" w:color="auto" w:fill="DEEAF6" w:themeFill="accent1" w:themeFillTint="33"/>
          </w:tcPr>
          <w:p w14:paraId="4C7F9C55" w14:textId="77777777" w:rsidR="008F6B5F" w:rsidRPr="008F6B5F" w:rsidRDefault="008F6B5F" w:rsidP="008F6B5F">
            <w:pPr>
              <w:spacing w:before="20" w:after="20"/>
              <w:rPr>
                <w:rFonts w:cs="Arial"/>
              </w:rPr>
            </w:pPr>
            <w:r w:rsidRPr="008F6B5F">
              <w:rPr>
                <w:rFonts w:cs="Arial"/>
              </w:rPr>
              <w:t>Service</w:t>
            </w:r>
          </w:p>
        </w:tc>
        <w:tc>
          <w:tcPr>
            <w:tcW w:w="1660" w:type="pct"/>
            <w:shd w:val="clear" w:color="auto" w:fill="DEEAF6" w:themeFill="accent1" w:themeFillTint="33"/>
          </w:tcPr>
          <w:p w14:paraId="569D5107" w14:textId="3FEA3A83" w:rsidR="008F6B5F" w:rsidRPr="008F6B5F" w:rsidRDefault="008F6B5F" w:rsidP="008F6B5F">
            <w:pPr>
              <w:spacing w:before="20" w:after="20"/>
              <w:cnfStyle w:val="100000000000" w:firstRow="1" w:lastRow="0" w:firstColumn="0" w:lastColumn="0" w:oddVBand="0" w:evenVBand="0" w:oddHBand="0" w:evenHBand="0" w:firstRowFirstColumn="0" w:firstRowLastColumn="0" w:lastRowFirstColumn="0" w:lastRowLastColumn="0"/>
              <w:rPr>
                <w:rFonts w:cs="Arial"/>
              </w:rPr>
            </w:pPr>
            <w:r w:rsidRPr="008F6B5F">
              <w:rPr>
                <w:rFonts w:cs="Arial"/>
              </w:rPr>
              <w:t>Annual Requests</w:t>
            </w:r>
          </w:p>
        </w:tc>
        <w:tc>
          <w:tcPr>
            <w:tcW w:w="1660" w:type="pct"/>
            <w:shd w:val="clear" w:color="auto" w:fill="DEEAF6" w:themeFill="accent1" w:themeFillTint="33"/>
          </w:tcPr>
          <w:p w14:paraId="240E92CB" w14:textId="70A2D77C" w:rsidR="008F6B5F" w:rsidRPr="008F6B5F" w:rsidRDefault="008F6B5F" w:rsidP="008F6B5F">
            <w:pPr>
              <w:spacing w:before="20" w:after="20"/>
              <w:cnfStyle w:val="100000000000" w:firstRow="1" w:lastRow="0" w:firstColumn="0" w:lastColumn="0" w:oddVBand="0" w:evenVBand="0" w:oddHBand="0" w:evenHBand="0" w:firstRowFirstColumn="0" w:firstRowLastColumn="0" w:lastRowFirstColumn="0" w:lastRowLastColumn="0"/>
              <w:rPr>
                <w:rFonts w:cs="Arial"/>
              </w:rPr>
            </w:pPr>
            <w:r w:rsidRPr="008F6B5F">
              <w:rPr>
                <w:rFonts w:cs="Arial"/>
              </w:rPr>
              <w:t>Peak Day</w:t>
            </w:r>
          </w:p>
        </w:tc>
      </w:tr>
      <w:tr w:rsidR="008F6B5F" w:rsidRPr="008F6B5F" w14:paraId="01907E66" w14:textId="5E223163"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1760C876" w14:textId="6C6410F2" w:rsidR="008F6B5F" w:rsidRPr="008F6B5F" w:rsidRDefault="008F6B5F" w:rsidP="008F6B5F">
            <w:pPr>
              <w:spacing w:before="20" w:after="20"/>
              <w:rPr>
                <w:rFonts w:cs="Arial"/>
                <w:b w:val="0"/>
                <w:bCs w:val="0"/>
                <w:lang w:eastAsia="en-US"/>
              </w:rPr>
            </w:pPr>
            <w:r w:rsidRPr="008F6B5F">
              <w:rPr>
                <w:rFonts w:cs="Arial"/>
                <w:b w:val="0"/>
                <w:bCs w:val="0"/>
                <w:lang w:eastAsia="en-US"/>
              </w:rPr>
              <w:t xml:space="preserve">Stage 1 &amp; 2 - LE Fingerprint </w:t>
            </w:r>
          </w:p>
        </w:tc>
        <w:tc>
          <w:tcPr>
            <w:tcW w:w="1660" w:type="pct"/>
            <w:vAlign w:val="center"/>
          </w:tcPr>
          <w:p w14:paraId="76F71FEB" w14:textId="7BC35408"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bCs/>
              </w:rPr>
              <w:t>148,129,000</w:t>
            </w:r>
          </w:p>
        </w:tc>
        <w:tc>
          <w:tcPr>
            <w:tcW w:w="1660" w:type="pct"/>
            <w:vAlign w:val="center"/>
          </w:tcPr>
          <w:p w14:paraId="60CD9348" w14:textId="14393BB7"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color w:val="000000"/>
              </w:rPr>
              <w:t xml:space="preserve">730,499 </w:t>
            </w:r>
          </w:p>
        </w:tc>
      </w:tr>
      <w:tr w:rsidR="008F6B5F" w:rsidRPr="008F6B5F" w14:paraId="2DAC5219" w14:textId="499815B6"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1F4DC4A1" w14:textId="01F14EF0" w:rsidR="008F6B5F" w:rsidRPr="008F6B5F" w:rsidRDefault="008F6B5F" w:rsidP="008F6B5F">
            <w:pPr>
              <w:spacing w:before="20" w:after="20"/>
              <w:rPr>
                <w:rFonts w:cs="Arial"/>
                <w:b w:val="0"/>
              </w:rPr>
            </w:pPr>
            <w:r w:rsidRPr="008F6B5F">
              <w:rPr>
                <w:rFonts w:cs="Arial"/>
                <w:b w:val="0"/>
              </w:rPr>
              <w:t>Stage 3 - Immigration Fingerprint</w:t>
            </w:r>
          </w:p>
        </w:tc>
        <w:tc>
          <w:tcPr>
            <w:tcW w:w="1660" w:type="pct"/>
            <w:vAlign w:val="center"/>
          </w:tcPr>
          <w:p w14:paraId="057D2976" w14:textId="50FFD944"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bCs/>
              </w:rPr>
              <w:t>48,755,000</w:t>
            </w:r>
          </w:p>
        </w:tc>
        <w:tc>
          <w:tcPr>
            <w:tcW w:w="1660" w:type="pct"/>
            <w:vAlign w:val="center"/>
          </w:tcPr>
          <w:p w14:paraId="6A85B7D0" w14:textId="434192EE"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color w:val="000000"/>
              </w:rPr>
              <w:t xml:space="preserve">240,436 </w:t>
            </w:r>
          </w:p>
        </w:tc>
      </w:tr>
      <w:tr w:rsidR="008F6B5F" w:rsidRPr="008F6B5F" w14:paraId="59165574" w14:textId="26E99875"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46D64A15" w14:textId="1BE71280" w:rsidR="008F6B5F" w:rsidRPr="008F6B5F" w:rsidRDefault="008F6B5F" w:rsidP="008F6B5F">
            <w:pPr>
              <w:spacing w:before="20" w:after="20"/>
              <w:rPr>
                <w:rFonts w:cs="Arial"/>
                <w:b w:val="0"/>
              </w:rPr>
            </w:pPr>
            <w:r w:rsidRPr="008F6B5F">
              <w:rPr>
                <w:rFonts w:cs="Arial"/>
                <w:b w:val="0"/>
              </w:rPr>
              <w:t>Stage 3 - Immigration Face</w:t>
            </w:r>
          </w:p>
        </w:tc>
        <w:tc>
          <w:tcPr>
            <w:tcW w:w="1660" w:type="pct"/>
            <w:vAlign w:val="center"/>
          </w:tcPr>
          <w:p w14:paraId="25E4E448" w14:textId="7C8D401F"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bCs/>
              </w:rPr>
              <w:t>29,080,000</w:t>
            </w:r>
          </w:p>
        </w:tc>
        <w:tc>
          <w:tcPr>
            <w:tcW w:w="1660" w:type="pct"/>
            <w:vAlign w:val="center"/>
          </w:tcPr>
          <w:p w14:paraId="6A8A7793" w14:textId="4119B5F3"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color w:val="000000"/>
              </w:rPr>
              <w:t xml:space="preserve">143,423 </w:t>
            </w:r>
          </w:p>
        </w:tc>
      </w:tr>
      <w:tr w:rsidR="008F6B5F" w:rsidRPr="008F6B5F" w14:paraId="0C1D5E1C" w14:textId="5D1A2FA5"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48D91EED" w14:textId="295AB290" w:rsidR="008F6B5F" w:rsidRPr="008F6B5F" w:rsidRDefault="008F6B5F" w:rsidP="008F6B5F">
            <w:pPr>
              <w:spacing w:before="20" w:after="20"/>
              <w:rPr>
                <w:rFonts w:cs="Arial"/>
                <w:b w:val="0"/>
              </w:rPr>
            </w:pPr>
            <w:r w:rsidRPr="008F6B5F">
              <w:rPr>
                <w:rFonts w:cs="Arial"/>
                <w:b w:val="0"/>
              </w:rPr>
              <w:t>Stage 4 - HMPO/FBIS/EUSS/</w:t>
            </w:r>
          </w:p>
        </w:tc>
        <w:tc>
          <w:tcPr>
            <w:tcW w:w="1660" w:type="pct"/>
            <w:vAlign w:val="center"/>
          </w:tcPr>
          <w:p w14:paraId="4C84577E" w14:textId="6FFD655C"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bCs/>
              </w:rPr>
              <w:t>58,882,000</w:t>
            </w:r>
          </w:p>
        </w:tc>
        <w:tc>
          <w:tcPr>
            <w:tcW w:w="1660" w:type="pct"/>
            <w:vAlign w:val="center"/>
          </w:tcPr>
          <w:p w14:paraId="50A2C6B3" w14:textId="461C197A"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color w:val="000000"/>
              </w:rPr>
              <w:t xml:space="preserve">290,377 </w:t>
            </w:r>
          </w:p>
        </w:tc>
      </w:tr>
      <w:tr w:rsidR="008F6B5F" w:rsidRPr="008F6B5F" w14:paraId="222D0EB2" w14:textId="0FADA13D"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5BC984DD" w14:textId="3FFFE5B0" w:rsidR="008F6B5F" w:rsidRPr="008F6B5F" w:rsidRDefault="008F6B5F" w:rsidP="008F6B5F">
            <w:pPr>
              <w:spacing w:before="20" w:after="20"/>
              <w:rPr>
                <w:rFonts w:cs="Arial"/>
                <w:b w:val="0"/>
              </w:rPr>
            </w:pPr>
            <w:r w:rsidRPr="008F6B5F">
              <w:rPr>
                <w:rFonts w:cs="Arial"/>
                <w:b w:val="0"/>
              </w:rPr>
              <w:t>Stage 5 - LE Face</w:t>
            </w:r>
          </w:p>
        </w:tc>
        <w:tc>
          <w:tcPr>
            <w:tcW w:w="1660" w:type="pct"/>
            <w:vAlign w:val="center"/>
          </w:tcPr>
          <w:p w14:paraId="5CFAF244" w14:textId="072B8E19"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bCs/>
              </w:rPr>
              <w:t>14,700,000</w:t>
            </w:r>
          </w:p>
        </w:tc>
        <w:tc>
          <w:tcPr>
            <w:tcW w:w="1660" w:type="pct"/>
            <w:vAlign w:val="center"/>
          </w:tcPr>
          <w:p w14:paraId="130F5D55" w14:textId="320F859C"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F6B5F">
              <w:rPr>
                <w:rFonts w:cs="Arial"/>
                <w:color w:val="000000"/>
              </w:rPr>
              <w:t xml:space="preserve">109,680 </w:t>
            </w:r>
          </w:p>
        </w:tc>
      </w:tr>
      <w:tr w:rsidR="008F6B5F" w:rsidRPr="008F6B5F" w14:paraId="0B2CA6A3" w14:textId="4F7C33E2" w:rsidTr="008F6B5F">
        <w:trPr>
          <w:cantSplit/>
          <w:trHeight w:val="75"/>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1D08D5B1" w14:textId="06F115D4" w:rsidR="008F6B5F" w:rsidRPr="008F6B5F" w:rsidRDefault="008F6B5F" w:rsidP="008F6B5F">
            <w:pPr>
              <w:spacing w:before="20" w:after="20"/>
              <w:rPr>
                <w:rFonts w:cs="Arial"/>
                <w:bCs w:val="0"/>
              </w:rPr>
            </w:pPr>
            <w:r w:rsidRPr="008F6B5F">
              <w:rPr>
                <w:rFonts w:cs="Arial"/>
                <w:bCs w:val="0"/>
              </w:rPr>
              <w:t>Total</w:t>
            </w:r>
          </w:p>
        </w:tc>
        <w:tc>
          <w:tcPr>
            <w:tcW w:w="1660" w:type="pct"/>
            <w:vAlign w:val="center"/>
          </w:tcPr>
          <w:p w14:paraId="76FAB632" w14:textId="17CD9367"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sz w:val="24"/>
              </w:rPr>
            </w:pPr>
            <w:r w:rsidRPr="008F6B5F">
              <w:rPr>
                <w:rFonts w:cs="Arial"/>
                <w:b/>
                <w:bCs/>
                <w:color w:val="000000"/>
              </w:rPr>
              <w:t>299,546,000</w:t>
            </w:r>
          </w:p>
        </w:tc>
        <w:tc>
          <w:tcPr>
            <w:tcW w:w="1660" w:type="pct"/>
            <w:vAlign w:val="center"/>
          </w:tcPr>
          <w:p w14:paraId="6ADF532B" w14:textId="2254DF75" w:rsidR="008F6B5F" w:rsidRPr="008F6B5F" w:rsidRDefault="008F6B5F"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rPr>
            </w:pPr>
            <w:r w:rsidRPr="008F6B5F">
              <w:rPr>
                <w:rFonts w:cs="Arial"/>
                <w:b/>
                <w:bCs/>
                <w:color w:val="000000"/>
              </w:rPr>
              <w:t>1,514,415</w:t>
            </w:r>
          </w:p>
        </w:tc>
      </w:tr>
      <w:tr w:rsidR="00531C96" w:rsidRPr="008F6B5F" w14:paraId="4B0F6C5D" w14:textId="77777777" w:rsidTr="00337A5B">
        <w:trPr>
          <w:cantSplit/>
          <w:trHeight w:val="75"/>
        </w:trPr>
        <w:tc>
          <w:tcPr>
            <w:cnfStyle w:val="001000000000" w:firstRow="0" w:lastRow="0" w:firstColumn="1" w:lastColumn="0" w:oddVBand="0" w:evenVBand="0" w:oddHBand="0" w:evenHBand="0" w:firstRowFirstColumn="0" w:firstRowLastColumn="0" w:lastRowFirstColumn="0" w:lastRowLastColumn="0"/>
            <w:tcW w:w="1680" w:type="pct"/>
          </w:tcPr>
          <w:p w14:paraId="486492D8" w14:textId="34317F75" w:rsidR="00531C96" w:rsidRPr="00AB059C" w:rsidDel="00531C96" w:rsidRDefault="00531C96" w:rsidP="00531C96">
            <w:pPr>
              <w:spacing w:before="20" w:after="20"/>
              <w:rPr>
                <w:rFonts w:cs="Arial"/>
                <w:b w:val="0"/>
                <w:bCs w:val="0"/>
              </w:rPr>
            </w:pPr>
            <w:r w:rsidRPr="00531C96">
              <w:rPr>
                <w:rFonts w:cs="Arial"/>
              </w:rPr>
              <w:t>Fingerprint total</w:t>
            </w:r>
          </w:p>
        </w:tc>
        <w:tc>
          <w:tcPr>
            <w:tcW w:w="1660" w:type="pct"/>
            <w:vAlign w:val="bottom"/>
          </w:tcPr>
          <w:p w14:paraId="55625111" w14:textId="689F82E5" w:rsidR="00531C96" w:rsidRPr="009A1276" w:rsidRDefault="00531C96" w:rsidP="00531C96">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sidRPr="00AB059C">
              <w:rPr>
                <w:rFonts w:cs="Arial"/>
                <w:color w:val="000000"/>
              </w:rPr>
              <w:t>196,884,000</w:t>
            </w:r>
          </w:p>
        </w:tc>
        <w:tc>
          <w:tcPr>
            <w:tcW w:w="1660" w:type="pct"/>
            <w:vAlign w:val="bottom"/>
          </w:tcPr>
          <w:p w14:paraId="37CCE8E5" w14:textId="4A6D8A7F" w:rsidR="00531C96" w:rsidRPr="009A1276" w:rsidRDefault="00531C96" w:rsidP="00531C96">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sidRPr="00AB059C">
              <w:rPr>
                <w:rFonts w:cs="Arial"/>
                <w:color w:val="000000"/>
              </w:rPr>
              <w:t>970,935</w:t>
            </w:r>
          </w:p>
        </w:tc>
      </w:tr>
      <w:tr w:rsidR="00531C96" w:rsidRPr="008F6B5F" w14:paraId="72A747EA" w14:textId="77777777" w:rsidTr="00337A5B">
        <w:trPr>
          <w:cantSplit/>
          <w:trHeight w:val="75"/>
        </w:trPr>
        <w:tc>
          <w:tcPr>
            <w:cnfStyle w:val="001000000000" w:firstRow="0" w:lastRow="0" w:firstColumn="1" w:lastColumn="0" w:oddVBand="0" w:evenVBand="0" w:oddHBand="0" w:evenHBand="0" w:firstRowFirstColumn="0" w:firstRowLastColumn="0" w:lastRowFirstColumn="0" w:lastRowLastColumn="0"/>
            <w:tcW w:w="1680" w:type="pct"/>
          </w:tcPr>
          <w:p w14:paraId="2F0F55EE" w14:textId="017A9F23" w:rsidR="00531C96" w:rsidRPr="00AB059C" w:rsidDel="00531C96" w:rsidRDefault="00531C96" w:rsidP="00531C96">
            <w:pPr>
              <w:spacing w:before="20" w:after="20"/>
              <w:rPr>
                <w:rFonts w:cs="Arial"/>
                <w:b w:val="0"/>
                <w:bCs w:val="0"/>
              </w:rPr>
            </w:pPr>
            <w:r w:rsidRPr="00531C96">
              <w:rPr>
                <w:rFonts w:cs="Arial"/>
              </w:rPr>
              <w:t>Face total</w:t>
            </w:r>
          </w:p>
        </w:tc>
        <w:tc>
          <w:tcPr>
            <w:tcW w:w="1660" w:type="pct"/>
            <w:vAlign w:val="bottom"/>
          </w:tcPr>
          <w:p w14:paraId="7A6064FF" w14:textId="6766F4EA" w:rsidR="00531C96" w:rsidRPr="009A1276" w:rsidRDefault="00531C96" w:rsidP="00531C96">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sidRPr="00AB059C">
              <w:rPr>
                <w:rFonts w:cs="Arial"/>
                <w:color w:val="000000"/>
              </w:rPr>
              <w:t>102,662,000</w:t>
            </w:r>
          </w:p>
        </w:tc>
        <w:tc>
          <w:tcPr>
            <w:tcW w:w="1660" w:type="pct"/>
            <w:vAlign w:val="bottom"/>
          </w:tcPr>
          <w:p w14:paraId="5F0F8D29" w14:textId="73CE997C" w:rsidR="00531C96" w:rsidRPr="009A1276" w:rsidRDefault="00531C96" w:rsidP="00531C96">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sidRPr="00AB059C">
              <w:rPr>
                <w:rFonts w:cs="Arial"/>
                <w:color w:val="000000"/>
              </w:rPr>
              <w:t>543,480</w:t>
            </w:r>
          </w:p>
        </w:tc>
      </w:tr>
      <w:tr w:rsidR="008F6B5F" w:rsidRPr="008F6B5F" w14:paraId="020A1940" w14:textId="1486924F" w:rsidTr="00337A5B">
        <w:trPr>
          <w:cantSplit/>
          <w:trHeight w:val="75"/>
        </w:trPr>
        <w:tc>
          <w:tcPr>
            <w:cnfStyle w:val="001000000000" w:firstRow="0" w:lastRow="0" w:firstColumn="1" w:lastColumn="0" w:oddVBand="0" w:evenVBand="0" w:oddHBand="0" w:evenHBand="0" w:firstRowFirstColumn="0" w:firstRowLastColumn="0" w:lastRowFirstColumn="0" w:lastRowLastColumn="0"/>
            <w:tcW w:w="1680" w:type="pct"/>
          </w:tcPr>
          <w:p w14:paraId="2DC00CDF" w14:textId="38E1971C" w:rsidR="008F6B5F" w:rsidRPr="008F6B5F" w:rsidRDefault="00531C96" w:rsidP="008F6B5F">
            <w:pPr>
              <w:spacing w:before="20" w:after="20"/>
              <w:rPr>
                <w:rFonts w:cs="Arial"/>
                <w:b w:val="0"/>
              </w:rPr>
            </w:pPr>
            <w:r>
              <w:rPr>
                <w:rFonts w:cs="Arial"/>
                <w:b w:val="0"/>
              </w:rPr>
              <w:t>Fingerprint</w:t>
            </w:r>
            <w:r w:rsidR="008F6B5F" w:rsidRPr="008F6B5F">
              <w:rPr>
                <w:rFonts w:cs="Arial"/>
                <w:b w:val="0"/>
              </w:rPr>
              <w:t xml:space="preserve"> proportion</w:t>
            </w:r>
          </w:p>
        </w:tc>
        <w:tc>
          <w:tcPr>
            <w:tcW w:w="1660" w:type="pct"/>
            <w:vAlign w:val="bottom"/>
          </w:tcPr>
          <w:p w14:paraId="3BBAA2F3" w14:textId="416EDDA5" w:rsidR="008F6B5F" w:rsidRPr="008F6B5F" w:rsidRDefault="00531C96"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rPr>
            </w:pPr>
            <w:r>
              <w:rPr>
                <w:rFonts w:cs="Arial"/>
                <w:color w:val="000000"/>
              </w:rPr>
              <w:t>66</w:t>
            </w:r>
            <w:r w:rsidR="008F6B5F" w:rsidRPr="008F6B5F">
              <w:rPr>
                <w:rFonts w:cs="Arial"/>
                <w:color w:val="000000"/>
              </w:rPr>
              <w:t>%</w:t>
            </w:r>
          </w:p>
        </w:tc>
        <w:tc>
          <w:tcPr>
            <w:tcW w:w="1660" w:type="pct"/>
            <w:vAlign w:val="bottom"/>
          </w:tcPr>
          <w:p w14:paraId="09A79394" w14:textId="5539DFED" w:rsidR="008F6B5F" w:rsidRPr="008F6B5F" w:rsidRDefault="00531C96"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rPr>
            </w:pPr>
            <w:r>
              <w:rPr>
                <w:rFonts w:cs="Arial"/>
                <w:color w:val="000000"/>
              </w:rPr>
              <w:t>64</w:t>
            </w:r>
            <w:r w:rsidR="008F6B5F" w:rsidRPr="008F6B5F">
              <w:rPr>
                <w:rFonts w:cs="Arial"/>
                <w:color w:val="000000"/>
              </w:rPr>
              <w:t>%</w:t>
            </w:r>
          </w:p>
        </w:tc>
      </w:tr>
      <w:tr w:rsidR="008F6B5F" w:rsidRPr="008F6B5F" w14:paraId="7E02C0F0" w14:textId="7CD5550D" w:rsidTr="00337A5B">
        <w:trPr>
          <w:cantSplit/>
          <w:trHeight w:val="75"/>
        </w:trPr>
        <w:tc>
          <w:tcPr>
            <w:cnfStyle w:val="001000000000" w:firstRow="0" w:lastRow="0" w:firstColumn="1" w:lastColumn="0" w:oddVBand="0" w:evenVBand="0" w:oddHBand="0" w:evenHBand="0" w:firstRowFirstColumn="0" w:firstRowLastColumn="0" w:lastRowFirstColumn="0" w:lastRowLastColumn="0"/>
            <w:tcW w:w="1680" w:type="pct"/>
          </w:tcPr>
          <w:p w14:paraId="773B7D7E" w14:textId="285070E6" w:rsidR="008F6B5F" w:rsidRPr="008F6B5F" w:rsidRDefault="00531C96" w:rsidP="008F6B5F">
            <w:pPr>
              <w:spacing w:before="20" w:after="20"/>
              <w:rPr>
                <w:rFonts w:cs="Arial"/>
                <w:b w:val="0"/>
              </w:rPr>
            </w:pPr>
            <w:r>
              <w:rPr>
                <w:rFonts w:cs="Arial"/>
                <w:b w:val="0"/>
              </w:rPr>
              <w:t>Face</w:t>
            </w:r>
            <w:r w:rsidR="008F6B5F" w:rsidRPr="008F6B5F">
              <w:rPr>
                <w:rFonts w:cs="Arial"/>
                <w:b w:val="0"/>
              </w:rPr>
              <w:t xml:space="preserve"> proportion</w:t>
            </w:r>
          </w:p>
        </w:tc>
        <w:tc>
          <w:tcPr>
            <w:tcW w:w="1660" w:type="pct"/>
            <w:vAlign w:val="bottom"/>
          </w:tcPr>
          <w:p w14:paraId="404A5098" w14:textId="3107ED50" w:rsidR="008F6B5F" w:rsidRPr="008F6B5F" w:rsidRDefault="00531C96"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rPr>
            </w:pPr>
            <w:r>
              <w:rPr>
                <w:rFonts w:cs="Arial"/>
                <w:color w:val="000000"/>
              </w:rPr>
              <w:t>34</w:t>
            </w:r>
            <w:r w:rsidR="008F6B5F" w:rsidRPr="008F6B5F">
              <w:rPr>
                <w:rFonts w:cs="Arial"/>
                <w:color w:val="000000"/>
              </w:rPr>
              <w:t>%</w:t>
            </w:r>
          </w:p>
        </w:tc>
        <w:tc>
          <w:tcPr>
            <w:tcW w:w="1660" w:type="pct"/>
            <w:vAlign w:val="bottom"/>
          </w:tcPr>
          <w:p w14:paraId="1F2CCE15" w14:textId="4FC95B7A" w:rsidR="008F6B5F" w:rsidRPr="008F6B5F" w:rsidRDefault="00531C96" w:rsidP="008F6B5F">
            <w:pPr>
              <w:spacing w:before="20" w:after="20"/>
              <w:cnfStyle w:val="000000000000" w:firstRow="0" w:lastRow="0" w:firstColumn="0" w:lastColumn="0" w:oddVBand="0" w:evenVBand="0" w:oddHBand="0" w:evenHBand="0" w:firstRowFirstColumn="0" w:firstRowLastColumn="0" w:lastRowFirstColumn="0" w:lastRowLastColumn="0"/>
              <w:rPr>
                <w:rFonts w:cs="Arial"/>
                <w:b/>
                <w:bCs/>
                <w:color w:val="000000"/>
              </w:rPr>
            </w:pPr>
            <w:r>
              <w:rPr>
                <w:rFonts w:cs="Arial"/>
                <w:color w:val="000000"/>
              </w:rPr>
              <w:t>36</w:t>
            </w:r>
            <w:r w:rsidR="008F6B5F" w:rsidRPr="008F6B5F">
              <w:rPr>
                <w:rFonts w:cs="Arial"/>
                <w:color w:val="000000"/>
              </w:rPr>
              <w:t>%</w:t>
            </w:r>
          </w:p>
        </w:tc>
      </w:tr>
    </w:tbl>
    <w:p w14:paraId="54453600" w14:textId="479B5B6F" w:rsidR="00731C79" w:rsidRDefault="00DC4A3C" w:rsidP="001219CF">
      <w:pPr>
        <w:rPr>
          <w:lang w:eastAsia="en-US"/>
        </w:rPr>
      </w:pPr>
      <w:r>
        <w:rPr>
          <w:lang w:eastAsia="en-US"/>
        </w:rPr>
        <w:t xml:space="preserve">At this </w:t>
      </w:r>
      <w:proofErr w:type="gramStart"/>
      <w:r>
        <w:rPr>
          <w:lang w:eastAsia="en-US"/>
        </w:rPr>
        <w:t>time</w:t>
      </w:r>
      <w:proofErr w:type="gramEnd"/>
      <w:r>
        <w:rPr>
          <w:lang w:eastAsia="en-US"/>
        </w:rPr>
        <w:t xml:space="preserve"> we have not projected any additional servers for management capabilities e.g. Microsoft Service </w:t>
      </w:r>
      <w:proofErr w:type="spellStart"/>
      <w:r>
        <w:rPr>
          <w:lang w:eastAsia="en-US"/>
        </w:rPr>
        <w:t>Center</w:t>
      </w:r>
      <w:proofErr w:type="spellEnd"/>
      <w:r>
        <w:rPr>
          <w:lang w:eastAsia="en-US"/>
        </w:rPr>
        <w:t>, SAN Management, etc.</w:t>
      </w:r>
      <w:r w:rsidR="009E30AA">
        <w:rPr>
          <w:lang w:eastAsia="en-US"/>
        </w:rPr>
        <w:t xml:space="preserve"> based</w:t>
      </w:r>
      <w:r>
        <w:rPr>
          <w:lang w:eastAsia="en-US"/>
        </w:rPr>
        <w:t xml:space="preserve"> on the assumption that these servers and the physical hosts that they run on are not fully loaded and will have capacity available, but this also will be reviewed as part of project delivery and performance/capacity modelling.</w:t>
      </w:r>
    </w:p>
    <w:p w14:paraId="1F7F2547" w14:textId="3C3F0087" w:rsidR="00E374EF" w:rsidRDefault="00E374EF" w:rsidP="001219CF">
      <w:pPr>
        <w:rPr>
          <w:lang w:eastAsia="en-US"/>
        </w:rPr>
      </w:pPr>
      <w:r>
        <w:rPr>
          <w:lang w:eastAsia="en-US"/>
        </w:rPr>
        <w:t>For the physical servers, we currently plan to</w:t>
      </w:r>
      <w:r w:rsidR="00DF0F32">
        <w:rPr>
          <w:lang w:eastAsia="en-US"/>
        </w:rPr>
        <w:t xml:space="preserve"> use</w:t>
      </w:r>
      <w:r>
        <w:rPr>
          <w:lang w:eastAsia="en-US"/>
        </w:rPr>
        <w:t xml:space="preserve"> </w:t>
      </w:r>
      <w:r w:rsidRPr="00E374EF">
        <w:rPr>
          <w:lang w:eastAsia="en-US"/>
        </w:rPr>
        <w:t xml:space="preserve">newer servers such as </w:t>
      </w:r>
      <w:r>
        <w:rPr>
          <w:lang w:eastAsia="en-US"/>
        </w:rPr>
        <w:t xml:space="preserve">the </w:t>
      </w:r>
      <w:r w:rsidRPr="00E374EF">
        <w:rPr>
          <w:lang w:eastAsia="en-US"/>
        </w:rPr>
        <w:t xml:space="preserve">RX2530 M6, as the M4 </w:t>
      </w:r>
      <w:r>
        <w:rPr>
          <w:lang w:eastAsia="en-US"/>
        </w:rPr>
        <w:t xml:space="preserve">end </w:t>
      </w:r>
      <w:r w:rsidRPr="00E374EF">
        <w:rPr>
          <w:lang w:eastAsia="en-US"/>
        </w:rPr>
        <w:t>of service life data is understood to be 31 December 2024.</w:t>
      </w:r>
      <w:r w:rsidR="00945832">
        <w:rPr>
          <w:lang w:eastAsia="en-US"/>
        </w:rPr>
        <w:t xml:space="preserve"> We will review this with the MES software supplier to ensure compatibility with their software and the existing MES deployment</w:t>
      </w:r>
      <w:r w:rsidR="008F5043">
        <w:rPr>
          <w:lang w:eastAsia="en-US"/>
        </w:rPr>
        <w:t>s</w:t>
      </w:r>
      <w:r w:rsidR="00945832">
        <w:rPr>
          <w:lang w:eastAsia="en-US"/>
        </w:rPr>
        <w:t>.</w:t>
      </w:r>
    </w:p>
    <w:p w14:paraId="251ECA6D" w14:textId="0D195AED" w:rsidR="00D136DF" w:rsidRDefault="00D136DF" w:rsidP="00D136DF">
      <w:pPr>
        <w:pStyle w:val="Heading2"/>
      </w:pPr>
      <w:bookmarkStart w:id="59" w:name="_Ref112747691"/>
      <w:bookmarkStart w:id="60" w:name="_Ref112747695"/>
      <w:bookmarkStart w:id="61" w:name="_Toc124950225"/>
      <w:r>
        <w:t>Network Architecture</w:t>
      </w:r>
      <w:bookmarkEnd w:id="59"/>
      <w:bookmarkEnd w:id="60"/>
      <w:bookmarkEnd w:id="61"/>
    </w:p>
    <w:p w14:paraId="20C1E5D4" w14:textId="37649702" w:rsidR="008F5043" w:rsidRPr="008F5043" w:rsidRDefault="008F5043" w:rsidP="008F5043">
      <w:pPr>
        <w:rPr>
          <w:lang w:eastAsia="en-US"/>
        </w:rPr>
      </w:pPr>
      <w:r>
        <w:rPr>
          <w:lang w:eastAsia="en-US"/>
        </w:rPr>
        <w:t xml:space="preserve">The network architecture focusses on the network links between sites and the changes that are required as part of stage 1. </w:t>
      </w:r>
    </w:p>
    <w:p w14:paraId="69221F10" w14:textId="7AC7343A" w:rsidR="00CE0B46" w:rsidRDefault="009E30AA" w:rsidP="00B17A04">
      <w:pPr>
        <w:keepNext/>
        <w:jc w:val="center"/>
      </w:pPr>
      <w:r w:rsidRPr="009E30AA">
        <w:rPr>
          <w:noProof/>
          <w:lang w:eastAsia="en-US"/>
        </w:rPr>
        <w:lastRenderedPageBreak/>
        <w:drawing>
          <wp:inline distT="0" distB="0" distL="0" distR="0" wp14:anchorId="329BD808" wp14:editId="4E0C834B">
            <wp:extent cx="5727700" cy="457581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727700" cy="4575810"/>
                    </a:xfrm>
                    <a:prstGeom prst="rect">
                      <a:avLst/>
                    </a:prstGeom>
                  </pic:spPr>
                </pic:pic>
              </a:graphicData>
            </a:graphic>
          </wp:inline>
        </w:drawing>
      </w:r>
    </w:p>
    <w:p w14:paraId="0B05FACA" w14:textId="731BE5BA" w:rsidR="001219CF" w:rsidRDefault="00CE0B46" w:rsidP="00CE0B46">
      <w:pPr>
        <w:pStyle w:val="Caption"/>
      </w:pPr>
      <w:r>
        <w:t xml:space="preserve">Figure </w:t>
      </w:r>
      <w:r w:rsidR="00000000">
        <w:fldChar w:fldCharType="begin"/>
      </w:r>
      <w:r w:rsidR="00000000">
        <w:instrText xml:space="preserve"> SEQ Figure \* ARABIC </w:instrText>
      </w:r>
      <w:r w:rsidR="00000000">
        <w:fldChar w:fldCharType="separate"/>
      </w:r>
      <w:r w:rsidR="00F83731">
        <w:rPr>
          <w:noProof/>
        </w:rPr>
        <w:t>14</w:t>
      </w:r>
      <w:r w:rsidR="00000000">
        <w:rPr>
          <w:noProof/>
        </w:rPr>
        <w:fldChar w:fldCharType="end"/>
      </w:r>
      <w:r>
        <w:t xml:space="preserve"> </w:t>
      </w:r>
      <w:r w:rsidR="0062635C">
        <w:t>–</w:t>
      </w:r>
      <w:r>
        <w:t xml:space="preserve"> Network Architecture</w:t>
      </w:r>
    </w:p>
    <w:p w14:paraId="1B9CB538" w14:textId="1F089452" w:rsidR="00CC4F5E" w:rsidRDefault="00CC4F5E" w:rsidP="00CC4F5E">
      <w:r>
        <w:t>There are five physical sites to be connected:</w:t>
      </w:r>
    </w:p>
    <w:p w14:paraId="490DC219" w14:textId="77777777" w:rsidR="009E30AA" w:rsidRDefault="009E30AA" w:rsidP="009E30AA">
      <w:pPr>
        <w:pStyle w:val="ListParagraph"/>
        <w:numPr>
          <w:ilvl w:val="0"/>
          <w:numId w:val="25"/>
        </w:numPr>
        <w:spacing w:before="0" w:after="0" w:line="240" w:lineRule="auto"/>
      </w:pPr>
      <w:r>
        <w:t>Matcher data centre 1</w:t>
      </w:r>
    </w:p>
    <w:p w14:paraId="2840526E" w14:textId="472B9E44" w:rsidR="009E30AA" w:rsidRDefault="009E30AA" w:rsidP="009E30AA">
      <w:pPr>
        <w:pStyle w:val="ListParagraph"/>
        <w:numPr>
          <w:ilvl w:val="0"/>
          <w:numId w:val="25"/>
        </w:numPr>
        <w:spacing w:before="0" w:after="0" w:line="240" w:lineRule="auto"/>
      </w:pPr>
      <w:r>
        <w:t>Matcher data centre 2</w:t>
      </w:r>
    </w:p>
    <w:p w14:paraId="65E0E728" w14:textId="609D1B89" w:rsidR="00CC4F5E" w:rsidRDefault="00CC4F5E" w:rsidP="00CC4F5E">
      <w:pPr>
        <w:pStyle w:val="ListParagraph"/>
        <w:numPr>
          <w:ilvl w:val="0"/>
          <w:numId w:val="25"/>
        </w:numPr>
        <w:spacing w:before="0" w:after="0" w:line="240" w:lineRule="auto"/>
      </w:pPr>
      <w:r>
        <w:t xml:space="preserve">IBM </w:t>
      </w:r>
      <w:r w:rsidR="0016091F">
        <w:t>s</w:t>
      </w:r>
      <w:r>
        <w:t>upport site 1</w:t>
      </w:r>
      <w:r w:rsidR="0016091F">
        <w:t xml:space="preserve"> (Hursley)</w:t>
      </w:r>
      <w:r w:rsidR="009E30AA">
        <w:t xml:space="preserve"> which also acts as a witness service site</w:t>
      </w:r>
    </w:p>
    <w:p w14:paraId="0010DD3A" w14:textId="0B96A79B" w:rsidR="00CC4F5E" w:rsidRDefault="00CC4F5E" w:rsidP="00CC4F5E">
      <w:pPr>
        <w:pStyle w:val="ListParagraph"/>
        <w:numPr>
          <w:ilvl w:val="0"/>
          <w:numId w:val="25"/>
        </w:numPr>
        <w:spacing w:before="0" w:after="0" w:line="240" w:lineRule="auto"/>
      </w:pPr>
      <w:r>
        <w:t xml:space="preserve">IBM </w:t>
      </w:r>
      <w:r w:rsidR="0016091F">
        <w:t>s</w:t>
      </w:r>
      <w:r>
        <w:t>upport site 2</w:t>
      </w:r>
      <w:r w:rsidR="0016091F">
        <w:t xml:space="preserve"> (Leicester)</w:t>
      </w:r>
    </w:p>
    <w:p w14:paraId="60CC6F19" w14:textId="1163D858" w:rsidR="00CC4F5E" w:rsidRDefault="009E30AA" w:rsidP="00CC4F5E">
      <w:pPr>
        <w:pStyle w:val="ListParagraph"/>
        <w:numPr>
          <w:ilvl w:val="0"/>
          <w:numId w:val="25"/>
        </w:numPr>
        <w:spacing w:before="0" w:after="0" w:line="240" w:lineRule="auto"/>
      </w:pPr>
      <w:r>
        <w:t>2nd witness site</w:t>
      </w:r>
    </w:p>
    <w:p w14:paraId="4957752B" w14:textId="77777777" w:rsidR="00B35062" w:rsidRDefault="00CC4F5E" w:rsidP="00CC4F5E">
      <w:r>
        <w:t>The sites will be connected in a full mesh topology</w:t>
      </w:r>
      <w:r w:rsidR="007D5108">
        <w:t>. There is existing connectivity</w:t>
      </w:r>
      <w:r w:rsidR="00B35062">
        <w:t>:</w:t>
      </w:r>
      <w:r w:rsidR="007D5108">
        <w:t xml:space="preserve"> </w:t>
      </w:r>
    </w:p>
    <w:p w14:paraId="588BA8AC" w14:textId="2C954746" w:rsidR="00B35062" w:rsidRDefault="007D5108" w:rsidP="00B35062">
      <w:pPr>
        <w:pStyle w:val="ListParagraph"/>
        <w:numPr>
          <w:ilvl w:val="0"/>
          <w:numId w:val="25"/>
        </w:numPr>
      </w:pPr>
      <w:r>
        <w:t xml:space="preserve">between the </w:t>
      </w:r>
      <w:r w:rsidR="00B35062">
        <w:t xml:space="preserve">two </w:t>
      </w:r>
      <w:r>
        <w:t>s</w:t>
      </w:r>
      <w:r w:rsidRPr="007D5108">
        <w:t>upport sites</w:t>
      </w:r>
      <w:r w:rsidR="00B35062">
        <w:t>;</w:t>
      </w:r>
      <w:r>
        <w:t xml:space="preserve"> and </w:t>
      </w:r>
    </w:p>
    <w:p w14:paraId="52E6A468" w14:textId="473BB496" w:rsidR="00B35062" w:rsidRDefault="00B35062" w:rsidP="00B35062">
      <w:pPr>
        <w:pStyle w:val="ListParagraph"/>
        <w:numPr>
          <w:ilvl w:val="0"/>
          <w:numId w:val="25"/>
        </w:numPr>
      </w:pPr>
      <w:r>
        <w:t xml:space="preserve">between </w:t>
      </w:r>
      <w:r w:rsidR="007D5108" w:rsidRPr="007D5108">
        <w:t xml:space="preserve">the </w:t>
      </w:r>
      <w:r>
        <w:t xml:space="preserve">two </w:t>
      </w:r>
      <w:r w:rsidR="007D5108" w:rsidRPr="007D5108">
        <w:t xml:space="preserve">Matcher Platform </w:t>
      </w:r>
      <w:r w:rsidR="007D5108">
        <w:t>d</w:t>
      </w:r>
      <w:r w:rsidR="007D5108" w:rsidRPr="007D5108">
        <w:t>ata</w:t>
      </w:r>
      <w:r w:rsidR="007D5108">
        <w:t xml:space="preserve"> </w:t>
      </w:r>
      <w:r w:rsidR="007D5108" w:rsidRPr="007D5108">
        <w:t>cent</w:t>
      </w:r>
      <w:r w:rsidR="007D5108">
        <w:t>re</w:t>
      </w:r>
      <w:r w:rsidR="007D5108" w:rsidRPr="007D5108">
        <w:t>s</w:t>
      </w:r>
      <w:r>
        <w:t>.</w:t>
      </w:r>
    </w:p>
    <w:p w14:paraId="5A357EA7" w14:textId="77777777" w:rsidR="00AA42F3" w:rsidRPr="00AA42F3" w:rsidRDefault="00AA42F3" w:rsidP="00AB059C">
      <w:r w:rsidRPr="00AA42F3">
        <w:t>All sites will be provisioned with dual point to point (p2p) circuits to provide resiliency and flexibility. Diverse physical routing of the circuits will be requested from the supplier to avoid any common points along the length of each circuit, this will remove the possibility of an outage (either planned or unplanned) taking out administrative access and reduces the possibility of ‘state’ on network devices requiring applications to restart following a circuit failure. </w:t>
      </w:r>
    </w:p>
    <w:p w14:paraId="6B5F3870" w14:textId="0A6B4E82" w:rsidR="00AA42F3" w:rsidRPr="00AA42F3" w:rsidRDefault="00AA42F3" w:rsidP="00AB059C">
      <w:r w:rsidRPr="00AA42F3">
        <w:t>A new resilient pair of Juniper SRX devices will be delivered into each of the IBM support and Witness sites.  For the connections from the support and Witness sites to the Crown Datacentres, we propose</w:t>
      </w:r>
      <w:ins w:id="62" w:author="Kris Coverdale" w:date="2023-07-01T14:56:00Z">
        <w:r w:rsidR="00241A29">
          <w:t xml:space="preserve"> to deploy new </w:t>
        </w:r>
      </w:ins>
      <w:del w:id="63" w:author="Kris Coverdale" w:date="2023-07-01T14:56:00Z">
        <w:r w:rsidRPr="00AA42F3" w:rsidDel="00241A29">
          <w:delText xml:space="preserve"> extending the use of the existing </w:delText>
        </w:r>
      </w:del>
      <w:r w:rsidRPr="00AA42F3">
        <w:t xml:space="preserve">Juniper SRX devices </w:t>
      </w:r>
      <w:del w:id="64" w:author="Kris Coverdale" w:date="2023-07-01T14:56:00Z">
        <w:r w:rsidRPr="00AA42F3" w:rsidDel="00241A29">
          <w:delText xml:space="preserve">currently hosted </w:delText>
        </w:r>
      </w:del>
      <w:r w:rsidRPr="00AA42F3">
        <w:t>at each Crown datacentre to create secure site-to-site IPsec VPN tunnels over each point-to-point circuit. </w:t>
      </w:r>
      <w:proofErr w:type="gramStart"/>
      <w:ins w:id="65" w:author="Kris Coverdale" w:date="2023-07-01T14:56:00Z">
        <w:r w:rsidR="00241A29">
          <w:t>This de-risks</w:t>
        </w:r>
        <w:proofErr w:type="gramEnd"/>
        <w:r w:rsidR="00241A29">
          <w:t xml:space="preserve"> the connectivity cutover by using separate devices.</w:t>
        </w:r>
      </w:ins>
      <w:r w:rsidRPr="00AA42F3">
        <w:t> </w:t>
      </w:r>
    </w:p>
    <w:p w14:paraId="427DFFFE" w14:textId="5344AA4D" w:rsidR="00AA42F3" w:rsidRDefault="00AA42F3" w:rsidP="00AB059C">
      <w:pPr>
        <w:rPr>
          <w:ins w:id="66" w:author="Kris Coverdale" w:date="2023-07-01T15:09:00Z"/>
        </w:rPr>
      </w:pPr>
      <w:r>
        <w:lastRenderedPageBreak/>
        <w:t>E</w:t>
      </w:r>
      <w:r w:rsidRPr="00AA42F3">
        <w:t>ach site will have a bandwidth of 100Mbps. QoS will be used to prioritise traffic to the Matcher platform datacentres.</w:t>
      </w:r>
    </w:p>
    <w:p w14:paraId="7C6EC183" w14:textId="5202E35A" w:rsidR="00C55E92" w:rsidRDefault="00C55E92" w:rsidP="00AB059C">
      <w:pPr>
        <w:rPr>
          <w:ins w:id="67" w:author="Kris Coverdale" w:date="2023-07-01T15:09:00Z"/>
        </w:rPr>
      </w:pPr>
      <w:ins w:id="68" w:author="Kris Coverdale" w:date="2023-07-01T15:09:00Z">
        <w:r>
          <w:t xml:space="preserve">The </w:t>
        </w:r>
      </w:ins>
      <w:ins w:id="69" w:author="Kris Coverdale" w:date="2023-07-01T15:11:00Z">
        <w:r w:rsidR="007B179B">
          <w:t xml:space="preserve">circuits and </w:t>
        </w:r>
      </w:ins>
      <w:ins w:id="70" w:author="Kris Coverdale" w:date="2023-07-01T15:09:00Z">
        <w:r>
          <w:t>network devices required to implement these connections are summarised in the table:</w:t>
        </w:r>
      </w:ins>
    </w:p>
    <w:tbl>
      <w:tblPr>
        <w:tblStyle w:val="GridTable1Light-Accent5"/>
        <w:tblW w:w="5000" w:type="pct"/>
        <w:tblLook w:val="04A0" w:firstRow="1" w:lastRow="0" w:firstColumn="1" w:lastColumn="0" w:noHBand="0" w:noVBand="1"/>
        <w:tblPrChange w:id="71" w:author="Kris Coverdale" w:date="2023-07-01T15:14:00Z">
          <w:tblPr>
            <w:tblStyle w:val="GridTable1Light-Accent5"/>
            <w:tblW w:w="5000" w:type="pct"/>
            <w:tblLook w:val="04A0" w:firstRow="1" w:lastRow="0" w:firstColumn="1" w:lastColumn="0" w:noHBand="0" w:noVBand="1"/>
          </w:tblPr>
        </w:tblPrChange>
      </w:tblPr>
      <w:tblGrid>
        <w:gridCol w:w="3028"/>
        <w:gridCol w:w="4764"/>
        <w:gridCol w:w="1218"/>
        <w:tblGridChange w:id="72">
          <w:tblGrid>
            <w:gridCol w:w="3028"/>
            <w:gridCol w:w="2991"/>
            <w:gridCol w:w="1773"/>
            <w:gridCol w:w="1218"/>
          </w:tblGrid>
        </w:tblGridChange>
      </w:tblGrid>
      <w:tr w:rsidR="007B179B" w:rsidRPr="008F6B5F" w14:paraId="6E12D6D2" w14:textId="77777777" w:rsidTr="00532368">
        <w:trPr>
          <w:cnfStyle w:val="100000000000" w:firstRow="1" w:lastRow="0" w:firstColumn="0" w:lastColumn="0" w:oddVBand="0" w:evenVBand="0" w:oddHBand="0" w:evenHBand="0" w:firstRowFirstColumn="0" w:firstRowLastColumn="0" w:lastRowFirstColumn="0" w:lastRowLastColumn="0"/>
          <w:cantSplit/>
          <w:tblHeader/>
          <w:ins w:id="73" w:author="Kris Coverdale" w:date="2023-07-01T15:11:00Z"/>
          <w:trPrChange w:id="74" w:author="Kris Coverdale" w:date="2023-07-01T15:14:00Z">
            <w:trPr>
              <w:cantSplit/>
              <w:tblHeader/>
            </w:trPr>
          </w:trPrChange>
        </w:trPr>
        <w:tc>
          <w:tcPr>
            <w:cnfStyle w:val="001000000000" w:firstRow="0" w:lastRow="0" w:firstColumn="1" w:lastColumn="0" w:oddVBand="0" w:evenVBand="0" w:oddHBand="0" w:evenHBand="0" w:firstRowFirstColumn="0" w:firstRowLastColumn="0" w:lastRowFirstColumn="0" w:lastRowLastColumn="0"/>
            <w:tcW w:w="1680" w:type="pct"/>
            <w:shd w:val="clear" w:color="auto" w:fill="DEEAF6" w:themeFill="accent1" w:themeFillTint="33"/>
            <w:tcPrChange w:id="75" w:author="Kris Coverdale" w:date="2023-07-01T15:14:00Z">
              <w:tcPr>
                <w:tcW w:w="1680" w:type="pct"/>
                <w:shd w:val="clear" w:color="auto" w:fill="DEEAF6" w:themeFill="accent1" w:themeFillTint="33"/>
              </w:tcPr>
            </w:tcPrChange>
          </w:tcPr>
          <w:p w14:paraId="68A2623D" w14:textId="05EB80DC" w:rsidR="007B179B" w:rsidRPr="008F6B5F" w:rsidRDefault="007B179B" w:rsidP="00C04E27">
            <w:pPr>
              <w:spacing w:before="20" w:after="20"/>
              <w:cnfStyle w:val="101000000000" w:firstRow="1" w:lastRow="0" w:firstColumn="1" w:lastColumn="0" w:oddVBand="0" w:evenVBand="0" w:oddHBand="0" w:evenHBand="0" w:firstRowFirstColumn="0" w:firstRowLastColumn="0" w:lastRowFirstColumn="0" w:lastRowLastColumn="0"/>
              <w:rPr>
                <w:ins w:id="76" w:author="Kris Coverdale" w:date="2023-07-01T15:11:00Z"/>
                <w:rFonts w:cs="Arial"/>
              </w:rPr>
            </w:pPr>
            <w:ins w:id="77" w:author="Kris Coverdale" w:date="2023-07-01T15:11:00Z">
              <w:r>
                <w:rPr>
                  <w:rFonts w:cs="Arial"/>
                </w:rPr>
                <w:t>Item</w:t>
              </w:r>
            </w:ins>
          </w:p>
        </w:tc>
        <w:tc>
          <w:tcPr>
            <w:tcW w:w="2644" w:type="pct"/>
            <w:shd w:val="clear" w:color="auto" w:fill="DEEAF6" w:themeFill="accent1" w:themeFillTint="33"/>
            <w:tcPrChange w:id="78" w:author="Kris Coverdale" w:date="2023-07-01T15:14:00Z">
              <w:tcPr>
                <w:tcW w:w="1660" w:type="pct"/>
                <w:shd w:val="clear" w:color="auto" w:fill="DEEAF6" w:themeFill="accent1" w:themeFillTint="33"/>
              </w:tcPr>
            </w:tcPrChange>
          </w:tcPr>
          <w:p w14:paraId="389FB213" w14:textId="58719025" w:rsidR="007B179B" w:rsidRPr="008F6B5F" w:rsidRDefault="007B179B" w:rsidP="00C04E27">
            <w:pPr>
              <w:spacing w:before="20" w:after="20"/>
              <w:cnfStyle w:val="100000000000" w:firstRow="1" w:lastRow="0" w:firstColumn="0" w:lastColumn="0" w:oddVBand="0" w:evenVBand="0" w:oddHBand="0" w:evenHBand="0" w:firstRowFirstColumn="0" w:firstRowLastColumn="0" w:lastRowFirstColumn="0" w:lastRowLastColumn="0"/>
              <w:rPr>
                <w:ins w:id="79" w:author="Kris Coverdale" w:date="2023-07-01T15:11:00Z"/>
                <w:rFonts w:cs="Arial"/>
              </w:rPr>
            </w:pPr>
            <w:ins w:id="80" w:author="Kris Coverdale" w:date="2023-07-01T15:11:00Z">
              <w:r>
                <w:rPr>
                  <w:rFonts w:cs="Arial"/>
                </w:rPr>
                <w:t>Description</w:t>
              </w:r>
            </w:ins>
          </w:p>
        </w:tc>
        <w:tc>
          <w:tcPr>
            <w:tcW w:w="676" w:type="pct"/>
            <w:shd w:val="clear" w:color="auto" w:fill="DEEAF6" w:themeFill="accent1" w:themeFillTint="33"/>
            <w:tcPrChange w:id="81" w:author="Kris Coverdale" w:date="2023-07-01T15:14:00Z">
              <w:tcPr>
                <w:tcW w:w="1660" w:type="pct"/>
                <w:gridSpan w:val="2"/>
                <w:shd w:val="clear" w:color="auto" w:fill="DEEAF6" w:themeFill="accent1" w:themeFillTint="33"/>
              </w:tcPr>
            </w:tcPrChange>
          </w:tcPr>
          <w:p w14:paraId="617F5CAA" w14:textId="68DF06DA" w:rsidR="007B179B" w:rsidRPr="008F6B5F" w:rsidRDefault="007B179B" w:rsidP="00C04E27">
            <w:pPr>
              <w:spacing w:before="20" w:after="20"/>
              <w:cnfStyle w:val="100000000000" w:firstRow="1" w:lastRow="0" w:firstColumn="0" w:lastColumn="0" w:oddVBand="0" w:evenVBand="0" w:oddHBand="0" w:evenHBand="0" w:firstRowFirstColumn="0" w:firstRowLastColumn="0" w:lastRowFirstColumn="0" w:lastRowLastColumn="0"/>
              <w:rPr>
                <w:ins w:id="82" w:author="Kris Coverdale" w:date="2023-07-01T15:11:00Z"/>
                <w:rFonts w:cs="Arial"/>
              </w:rPr>
            </w:pPr>
            <w:ins w:id="83" w:author="Kris Coverdale" w:date="2023-07-01T15:11:00Z">
              <w:r>
                <w:rPr>
                  <w:rFonts w:cs="Arial"/>
                </w:rPr>
                <w:t>Count</w:t>
              </w:r>
            </w:ins>
          </w:p>
        </w:tc>
      </w:tr>
      <w:tr w:rsidR="007B179B" w:rsidRPr="008F6B5F" w14:paraId="271E1600" w14:textId="77777777" w:rsidTr="00532368">
        <w:trPr>
          <w:cantSplit/>
          <w:trHeight w:val="75"/>
          <w:ins w:id="84" w:author="Kris Coverdale" w:date="2023-07-01T15:11:00Z"/>
          <w:trPrChange w:id="85" w:author="Kris Coverdale" w:date="2023-07-01T15:14:00Z">
            <w:trPr>
              <w:cantSplit/>
              <w:trHeight w:val="75"/>
            </w:trPr>
          </w:trPrChange>
        </w:trPr>
        <w:tc>
          <w:tcPr>
            <w:cnfStyle w:val="001000000000" w:firstRow="0" w:lastRow="0" w:firstColumn="1" w:lastColumn="0" w:oddVBand="0" w:evenVBand="0" w:oddHBand="0" w:evenHBand="0" w:firstRowFirstColumn="0" w:firstRowLastColumn="0" w:lastRowFirstColumn="0" w:lastRowLastColumn="0"/>
            <w:tcW w:w="1680" w:type="pct"/>
            <w:vAlign w:val="center"/>
            <w:tcPrChange w:id="86" w:author="Kris Coverdale" w:date="2023-07-01T15:14:00Z">
              <w:tcPr>
                <w:tcW w:w="1680" w:type="pct"/>
                <w:vAlign w:val="center"/>
              </w:tcPr>
            </w:tcPrChange>
          </w:tcPr>
          <w:p w14:paraId="63C83A29" w14:textId="3F33117C" w:rsidR="007B179B" w:rsidRPr="008F6B5F" w:rsidRDefault="007B179B" w:rsidP="00C04E27">
            <w:pPr>
              <w:spacing w:before="20" w:after="20"/>
              <w:rPr>
                <w:ins w:id="87" w:author="Kris Coverdale" w:date="2023-07-01T15:11:00Z"/>
                <w:rFonts w:cs="Arial"/>
                <w:b w:val="0"/>
                <w:bCs w:val="0"/>
                <w:lang w:eastAsia="en-US"/>
              </w:rPr>
            </w:pPr>
            <w:ins w:id="88" w:author="Kris Coverdale" w:date="2023-07-01T15:11:00Z">
              <w:r>
                <w:rPr>
                  <w:rFonts w:cs="Arial"/>
                  <w:b w:val="0"/>
                  <w:bCs w:val="0"/>
                  <w:lang w:eastAsia="en-US"/>
                </w:rPr>
                <w:t>P2P</w:t>
              </w:r>
            </w:ins>
            <w:ins w:id="89" w:author="Kris Coverdale" w:date="2023-07-01T15:12:00Z">
              <w:r>
                <w:rPr>
                  <w:rFonts w:cs="Arial"/>
                  <w:b w:val="0"/>
                  <w:bCs w:val="0"/>
                  <w:lang w:eastAsia="en-US"/>
                </w:rPr>
                <w:t xml:space="preserve"> circuits Hursley to Crown DC1</w:t>
              </w:r>
              <w:r w:rsidR="003E4A11">
                <w:rPr>
                  <w:rFonts w:cs="Arial"/>
                  <w:b w:val="0"/>
                  <w:bCs w:val="0"/>
                  <w:lang w:eastAsia="en-US"/>
                </w:rPr>
                <w:t xml:space="preserve"> and DC2</w:t>
              </w:r>
            </w:ins>
          </w:p>
        </w:tc>
        <w:tc>
          <w:tcPr>
            <w:tcW w:w="2644" w:type="pct"/>
            <w:vAlign w:val="center"/>
            <w:tcPrChange w:id="90" w:author="Kris Coverdale" w:date="2023-07-01T15:14:00Z">
              <w:tcPr>
                <w:tcW w:w="1660" w:type="pct"/>
                <w:vAlign w:val="center"/>
              </w:tcPr>
            </w:tcPrChange>
          </w:tcPr>
          <w:p w14:paraId="136C2B1D" w14:textId="36167041" w:rsidR="007B179B" w:rsidRPr="008F6B5F" w:rsidRDefault="00532368" w:rsidP="00C04E27">
            <w:pPr>
              <w:spacing w:before="20" w:after="20"/>
              <w:cnfStyle w:val="000000000000" w:firstRow="0" w:lastRow="0" w:firstColumn="0" w:lastColumn="0" w:oddVBand="0" w:evenVBand="0" w:oddHBand="0" w:evenHBand="0" w:firstRowFirstColumn="0" w:firstRowLastColumn="0" w:lastRowFirstColumn="0" w:lastRowLastColumn="0"/>
              <w:rPr>
                <w:ins w:id="91" w:author="Kris Coverdale" w:date="2023-07-01T15:11:00Z"/>
                <w:rFonts w:cs="Arial"/>
                <w:bCs/>
              </w:rPr>
            </w:pPr>
            <w:ins w:id="92" w:author="Kris Coverdale" w:date="2023-07-01T15:13:00Z">
              <w:r>
                <w:rPr>
                  <w:rFonts w:cs="Arial"/>
                  <w:bCs/>
                </w:rPr>
                <w:t xml:space="preserve">Point to point connection </w:t>
              </w:r>
            </w:ins>
            <w:ins w:id="93" w:author="Kris Coverdale" w:date="2023-07-01T15:14:00Z">
              <w:r>
                <w:rPr>
                  <w:rFonts w:cs="Arial"/>
                  <w:bCs/>
                </w:rPr>
                <w:t xml:space="preserve">from Hursley </w:t>
              </w:r>
            </w:ins>
            <w:ins w:id="94" w:author="Kris Coverdale" w:date="2023-07-01T15:13:00Z">
              <w:r>
                <w:rPr>
                  <w:rFonts w:cs="Arial"/>
                  <w:bCs/>
                </w:rPr>
                <w:t xml:space="preserve">to each </w:t>
              </w:r>
            </w:ins>
            <w:ins w:id="95" w:author="Kris Coverdale" w:date="2023-07-01T15:14:00Z">
              <w:r>
                <w:rPr>
                  <w:rFonts w:cs="Arial"/>
                  <w:bCs/>
                </w:rPr>
                <w:t xml:space="preserve">Crown data centre for site-to-site </w:t>
              </w:r>
              <w:proofErr w:type="spellStart"/>
              <w:r>
                <w:rPr>
                  <w:rFonts w:cs="Arial"/>
                  <w:bCs/>
                </w:rPr>
                <w:t>IPSec</w:t>
              </w:r>
              <w:proofErr w:type="spellEnd"/>
              <w:r>
                <w:rPr>
                  <w:rFonts w:cs="Arial"/>
                  <w:bCs/>
                </w:rPr>
                <w:t xml:space="preserve"> VPN </w:t>
              </w:r>
            </w:ins>
          </w:p>
        </w:tc>
        <w:tc>
          <w:tcPr>
            <w:tcW w:w="676" w:type="pct"/>
            <w:vAlign w:val="center"/>
            <w:tcPrChange w:id="96" w:author="Kris Coverdale" w:date="2023-07-01T15:14:00Z">
              <w:tcPr>
                <w:tcW w:w="1660" w:type="pct"/>
                <w:gridSpan w:val="2"/>
                <w:vAlign w:val="center"/>
              </w:tcPr>
            </w:tcPrChange>
          </w:tcPr>
          <w:p w14:paraId="37BEA072" w14:textId="22E951D5" w:rsidR="007B179B" w:rsidRPr="008F6B5F" w:rsidRDefault="00532368" w:rsidP="00532368">
            <w:pPr>
              <w:spacing w:before="20" w:after="20"/>
              <w:jc w:val="center"/>
              <w:cnfStyle w:val="000000000000" w:firstRow="0" w:lastRow="0" w:firstColumn="0" w:lastColumn="0" w:oddVBand="0" w:evenVBand="0" w:oddHBand="0" w:evenHBand="0" w:firstRowFirstColumn="0" w:firstRowLastColumn="0" w:lastRowFirstColumn="0" w:lastRowLastColumn="0"/>
              <w:rPr>
                <w:ins w:id="97" w:author="Kris Coverdale" w:date="2023-07-01T15:11:00Z"/>
                <w:rFonts w:cs="Arial"/>
                <w:bCs/>
              </w:rPr>
              <w:pPrChange w:id="98" w:author="Kris Coverdale" w:date="2023-07-01T15:14:00Z">
                <w:pPr>
                  <w:spacing w:before="20" w:after="20"/>
                  <w:cnfStyle w:val="000000000000" w:firstRow="0" w:lastRow="0" w:firstColumn="0" w:lastColumn="0" w:oddVBand="0" w:evenVBand="0" w:oddHBand="0" w:evenHBand="0" w:firstRowFirstColumn="0" w:firstRowLastColumn="0" w:lastRowFirstColumn="0" w:lastRowLastColumn="0"/>
                </w:pPr>
              </w:pPrChange>
            </w:pPr>
            <w:ins w:id="99" w:author="Kris Coverdale" w:date="2023-07-01T15:12:00Z">
              <w:r>
                <w:rPr>
                  <w:rFonts w:cs="Arial"/>
                  <w:bCs/>
                </w:rPr>
                <w:t>2</w:t>
              </w:r>
            </w:ins>
          </w:p>
        </w:tc>
      </w:tr>
      <w:tr w:rsidR="007B179B" w:rsidRPr="008F6B5F" w14:paraId="1D2DA0FA" w14:textId="77777777" w:rsidTr="00532368">
        <w:trPr>
          <w:cantSplit/>
          <w:trHeight w:val="75"/>
          <w:ins w:id="100" w:author="Kris Coverdale" w:date="2023-07-01T15:11:00Z"/>
          <w:trPrChange w:id="101" w:author="Kris Coverdale" w:date="2023-07-01T15:14:00Z">
            <w:trPr>
              <w:cantSplit/>
              <w:trHeight w:val="75"/>
            </w:trPr>
          </w:trPrChange>
        </w:trPr>
        <w:tc>
          <w:tcPr>
            <w:cnfStyle w:val="001000000000" w:firstRow="0" w:lastRow="0" w:firstColumn="1" w:lastColumn="0" w:oddVBand="0" w:evenVBand="0" w:oddHBand="0" w:evenHBand="0" w:firstRowFirstColumn="0" w:firstRowLastColumn="0" w:lastRowFirstColumn="0" w:lastRowLastColumn="0"/>
            <w:tcW w:w="1680" w:type="pct"/>
            <w:vAlign w:val="center"/>
            <w:tcPrChange w:id="102" w:author="Kris Coverdale" w:date="2023-07-01T15:14:00Z">
              <w:tcPr>
                <w:tcW w:w="1680" w:type="pct"/>
                <w:vAlign w:val="center"/>
              </w:tcPr>
            </w:tcPrChange>
          </w:tcPr>
          <w:p w14:paraId="483EB6A5" w14:textId="4FC3DFD9" w:rsidR="007B179B" w:rsidRPr="008F6B5F" w:rsidRDefault="003E4A11" w:rsidP="00C04E27">
            <w:pPr>
              <w:spacing w:before="20" w:after="20"/>
              <w:rPr>
                <w:ins w:id="103" w:author="Kris Coverdale" w:date="2023-07-01T15:11:00Z"/>
                <w:rFonts w:cs="Arial"/>
                <w:b w:val="0"/>
              </w:rPr>
            </w:pPr>
            <w:ins w:id="104" w:author="Kris Coverdale" w:date="2023-07-01T15:12:00Z">
              <w:r>
                <w:rPr>
                  <w:rFonts w:cs="Arial"/>
                  <w:b w:val="0"/>
                  <w:bCs w:val="0"/>
                  <w:lang w:eastAsia="en-US"/>
                </w:rPr>
                <w:t xml:space="preserve">P2P circuits </w:t>
              </w:r>
              <w:r>
                <w:rPr>
                  <w:rFonts w:cs="Arial"/>
                  <w:b w:val="0"/>
                  <w:bCs w:val="0"/>
                  <w:lang w:eastAsia="en-US"/>
                </w:rPr>
                <w:t>Leicester</w:t>
              </w:r>
              <w:r>
                <w:rPr>
                  <w:rFonts w:cs="Arial"/>
                  <w:b w:val="0"/>
                  <w:bCs w:val="0"/>
                  <w:lang w:eastAsia="en-US"/>
                </w:rPr>
                <w:t xml:space="preserve"> to Crown DC1 and DC2</w:t>
              </w:r>
            </w:ins>
          </w:p>
        </w:tc>
        <w:tc>
          <w:tcPr>
            <w:tcW w:w="2644" w:type="pct"/>
            <w:vAlign w:val="center"/>
            <w:tcPrChange w:id="105" w:author="Kris Coverdale" w:date="2023-07-01T15:14:00Z">
              <w:tcPr>
                <w:tcW w:w="1660" w:type="pct"/>
                <w:vAlign w:val="center"/>
              </w:tcPr>
            </w:tcPrChange>
          </w:tcPr>
          <w:p w14:paraId="28F1BE12" w14:textId="56777908" w:rsidR="007B179B" w:rsidRPr="008F6B5F" w:rsidRDefault="00532368" w:rsidP="00C04E27">
            <w:pPr>
              <w:spacing w:before="20" w:after="20"/>
              <w:cnfStyle w:val="000000000000" w:firstRow="0" w:lastRow="0" w:firstColumn="0" w:lastColumn="0" w:oddVBand="0" w:evenVBand="0" w:oddHBand="0" w:evenHBand="0" w:firstRowFirstColumn="0" w:firstRowLastColumn="0" w:lastRowFirstColumn="0" w:lastRowLastColumn="0"/>
              <w:rPr>
                <w:ins w:id="106" w:author="Kris Coverdale" w:date="2023-07-01T15:11:00Z"/>
                <w:rFonts w:cs="Arial"/>
                <w:bCs/>
              </w:rPr>
            </w:pPr>
            <w:ins w:id="107" w:author="Kris Coverdale" w:date="2023-07-01T15:14:00Z">
              <w:r>
                <w:rPr>
                  <w:rFonts w:cs="Arial"/>
                  <w:bCs/>
                </w:rPr>
                <w:t xml:space="preserve">Point to point connection from </w:t>
              </w:r>
              <w:r>
                <w:rPr>
                  <w:rFonts w:cs="Arial"/>
                  <w:bCs/>
                </w:rPr>
                <w:t>Leicester</w:t>
              </w:r>
              <w:r>
                <w:rPr>
                  <w:rFonts w:cs="Arial"/>
                  <w:bCs/>
                </w:rPr>
                <w:t xml:space="preserve"> to each Crown data centre for site-to-site </w:t>
              </w:r>
              <w:proofErr w:type="spellStart"/>
              <w:r>
                <w:rPr>
                  <w:rFonts w:cs="Arial"/>
                  <w:bCs/>
                </w:rPr>
                <w:t>IPSec</w:t>
              </w:r>
              <w:proofErr w:type="spellEnd"/>
              <w:r>
                <w:rPr>
                  <w:rFonts w:cs="Arial"/>
                  <w:bCs/>
                </w:rPr>
                <w:t xml:space="preserve"> VPN</w:t>
              </w:r>
            </w:ins>
          </w:p>
        </w:tc>
        <w:tc>
          <w:tcPr>
            <w:tcW w:w="676" w:type="pct"/>
            <w:vAlign w:val="center"/>
            <w:tcPrChange w:id="108" w:author="Kris Coverdale" w:date="2023-07-01T15:14:00Z">
              <w:tcPr>
                <w:tcW w:w="1660" w:type="pct"/>
                <w:gridSpan w:val="2"/>
                <w:vAlign w:val="center"/>
              </w:tcPr>
            </w:tcPrChange>
          </w:tcPr>
          <w:p w14:paraId="5D15821E" w14:textId="5DA90721" w:rsidR="007B179B" w:rsidRPr="008F6B5F" w:rsidRDefault="00532368" w:rsidP="00532368">
            <w:pPr>
              <w:spacing w:before="20" w:after="20"/>
              <w:jc w:val="center"/>
              <w:cnfStyle w:val="000000000000" w:firstRow="0" w:lastRow="0" w:firstColumn="0" w:lastColumn="0" w:oddVBand="0" w:evenVBand="0" w:oddHBand="0" w:evenHBand="0" w:firstRowFirstColumn="0" w:firstRowLastColumn="0" w:lastRowFirstColumn="0" w:lastRowLastColumn="0"/>
              <w:rPr>
                <w:ins w:id="109" w:author="Kris Coverdale" w:date="2023-07-01T15:11:00Z"/>
                <w:rFonts w:cs="Arial"/>
                <w:bCs/>
              </w:rPr>
              <w:pPrChange w:id="110" w:author="Kris Coverdale" w:date="2023-07-01T15:14:00Z">
                <w:pPr>
                  <w:spacing w:before="20" w:after="20"/>
                  <w:cnfStyle w:val="000000000000" w:firstRow="0" w:lastRow="0" w:firstColumn="0" w:lastColumn="0" w:oddVBand="0" w:evenVBand="0" w:oddHBand="0" w:evenHBand="0" w:firstRowFirstColumn="0" w:firstRowLastColumn="0" w:lastRowFirstColumn="0" w:lastRowLastColumn="0"/>
                </w:pPr>
              </w:pPrChange>
            </w:pPr>
            <w:ins w:id="111" w:author="Kris Coverdale" w:date="2023-07-01T15:13:00Z">
              <w:r>
                <w:rPr>
                  <w:rFonts w:cs="Arial"/>
                  <w:bCs/>
                </w:rPr>
                <w:t>2</w:t>
              </w:r>
            </w:ins>
          </w:p>
        </w:tc>
      </w:tr>
      <w:tr w:rsidR="007B179B" w:rsidRPr="008F6B5F" w14:paraId="2215DDFB" w14:textId="77777777" w:rsidTr="00532368">
        <w:trPr>
          <w:cantSplit/>
          <w:trHeight w:val="75"/>
          <w:ins w:id="112" w:author="Kris Coverdale" w:date="2023-07-01T15:11:00Z"/>
          <w:trPrChange w:id="113" w:author="Kris Coverdale" w:date="2023-07-01T15:14:00Z">
            <w:trPr>
              <w:cantSplit/>
              <w:trHeight w:val="75"/>
            </w:trPr>
          </w:trPrChange>
        </w:trPr>
        <w:tc>
          <w:tcPr>
            <w:cnfStyle w:val="001000000000" w:firstRow="0" w:lastRow="0" w:firstColumn="1" w:lastColumn="0" w:oddVBand="0" w:evenVBand="0" w:oddHBand="0" w:evenHBand="0" w:firstRowFirstColumn="0" w:firstRowLastColumn="0" w:lastRowFirstColumn="0" w:lastRowLastColumn="0"/>
            <w:tcW w:w="1680" w:type="pct"/>
            <w:vAlign w:val="center"/>
            <w:tcPrChange w:id="114" w:author="Kris Coverdale" w:date="2023-07-01T15:14:00Z">
              <w:tcPr>
                <w:tcW w:w="1680" w:type="pct"/>
                <w:vAlign w:val="center"/>
              </w:tcPr>
            </w:tcPrChange>
          </w:tcPr>
          <w:p w14:paraId="7A8555C2" w14:textId="6213E537" w:rsidR="007B179B" w:rsidRPr="008F6B5F" w:rsidRDefault="003E4A11" w:rsidP="00C04E27">
            <w:pPr>
              <w:spacing w:before="20" w:after="20"/>
              <w:rPr>
                <w:ins w:id="115" w:author="Kris Coverdale" w:date="2023-07-01T15:11:00Z"/>
                <w:rFonts w:cs="Arial"/>
                <w:b w:val="0"/>
              </w:rPr>
            </w:pPr>
            <w:ins w:id="116" w:author="Kris Coverdale" w:date="2023-07-01T15:12:00Z">
              <w:r>
                <w:rPr>
                  <w:rFonts w:cs="Arial"/>
                  <w:b w:val="0"/>
                  <w:bCs w:val="0"/>
                  <w:lang w:eastAsia="en-US"/>
                </w:rPr>
                <w:t xml:space="preserve">P2P circuits </w:t>
              </w:r>
              <w:r>
                <w:rPr>
                  <w:rFonts w:cs="Arial"/>
                  <w:b w:val="0"/>
                  <w:bCs w:val="0"/>
                  <w:lang w:eastAsia="en-US"/>
                </w:rPr>
                <w:t>Portsmouth</w:t>
              </w:r>
              <w:r>
                <w:rPr>
                  <w:rFonts w:cs="Arial"/>
                  <w:b w:val="0"/>
                  <w:bCs w:val="0"/>
                  <w:lang w:eastAsia="en-US"/>
                </w:rPr>
                <w:t xml:space="preserve"> to Crown DC1 and DC2</w:t>
              </w:r>
            </w:ins>
          </w:p>
        </w:tc>
        <w:tc>
          <w:tcPr>
            <w:tcW w:w="2644" w:type="pct"/>
            <w:vAlign w:val="center"/>
            <w:tcPrChange w:id="117" w:author="Kris Coverdale" w:date="2023-07-01T15:14:00Z">
              <w:tcPr>
                <w:tcW w:w="1660" w:type="pct"/>
                <w:vAlign w:val="center"/>
              </w:tcPr>
            </w:tcPrChange>
          </w:tcPr>
          <w:p w14:paraId="6837E37E" w14:textId="115E78C4" w:rsidR="007B179B" w:rsidRPr="008F6B5F" w:rsidRDefault="00532368" w:rsidP="00C04E27">
            <w:pPr>
              <w:spacing w:before="20" w:after="20"/>
              <w:cnfStyle w:val="000000000000" w:firstRow="0" w:lastRow="0" w:firstColumn="0" w:lastColumn="0" w:oddVBand="0" w:evenVBand="0" w:oddHBand="0" w:evenHBand="0" w:firstRowFirstColumn="0" w:firstRowLastColumn="0" w:lastRowFirstColumn="0" w:lastRowLastColumn="0"/>
              <w:rPr>
                <w:ins w:id="118" w:author="Kris Coverdale" w:date="2023-07-01T15:11:00Z"/>
                <w:rFonts w:cs="Arial"/>
                <w:bCs/>
              </w:rPr>
            </w:pPr>
            <w:ins w:id="119" w:author="Kris Coverdale" w:date="2023-07-01T15:14:00Z">
              <w:r>
                <w:rPr>
                  <w:rFonts w:cs="Arial"/>
                  <w:bCs/>
                </w:rPr>
                <w:t xml:space="preserve">Point to point connection from </w:t>
              </w:r>
              <w:r>
                <w:rPr>
                  <w:rFonts w:cs="Arial"/>
                  <w:bCs/>
                </w:rPr>
                <w:t>Por</w:t>
              </w:r>
            </w:ins>
            <w:ins w:id="120" w:author="Kris Coverdale" w:date="2023-07-01T15:15:00Z">
              <w:r>
                <w:rPr>
                  <w:rFonts w:cs="Arial"/>
                  <w:bCs/>
                </w:rPr>
                <w:t>tsmouth</w:t>
              </w:r>
            </w:ins>
            <w:ins w:id="121" w:author="Kris Coverdale" w:date="2023-07-01T15:14:00Z">
              <w:r>
                <w:rPr>
                  <w:rFonts w:cs="Arial"/>
                  <w:bCs/>
                </w:rPr>
                <w:t xml:space="preserve"> to each Crown data centre for site-to-site </w:t>
              </w:r>
              <w:proofErr w:type="spellStart"/>
              <w:r>
                <w:rPr>
                  <w:rFonts w:cs="Arial"/>
                  <w:bCs/>
                </w:rPr>
                <w:t>IPSec</w:t>
              </w:r>
              <w:proofErr w:type="spellEnd"/>
              <w:r>
                <w:rPr>
                  <w:rFonts w:cs="Arial"/>
                  <w:bCs/>
                </w:rPr>
                <w:t xml:space="preserve"> VPN</w:t>
              </w:r>
            </w:ins>
          </w:p>
        </w:tc>
        <w:tc>
          <w:tcPr>
            <w:tcW w:w="676" w:type="pct"/>
            <w:vAlign w:val="center"/>
            <w:tcPrChange w:id="122" w:author="Kris Coverdale" w:date="2023-07-01T15:14:00Z">
              <w:tcPr>
                <w:tcW w:w="1660" w:type="pct"/>
                <w:gridSpan w:val="2"/>
                <w:vAlign w:val="center"/>
              </w:tcPr>
            </w:tcPrChange>
          </w:tcPr>
          <w:p w14:paraId="431F47E4" w14:textId="76349052" w:rsidR="007B179B" w:rsidRPr="008F6B5F" w:rsidRDefault="00532368" w:rsidP="00532368">
            <w:pPr>
              <w:spacing w:before="20" w:after="20"/>
              <w:jc w:val="center"/>
              <w:cnfStyle w:val="000000000000" w:firstRow="0" w:lastRow="0" w:firstColumn="0" w:lastColumn="0" w:oddVBand="0" w:evenVBand="0" w:oddHBand="0" w:evenHBand="0" w:firstRowFirstColumn="0" w:firstRowLastColumn="0" w:lastRowFirstColumn="0" w:lastRowLastColumn="0"/>
              <w:rPr>
                <w:ins w:id="123" w:author="Kris Coverdale" w:date="2023-07-01T15:11:00Z"/>
                <w:rFonts w:cs="Arial"/>
                <w:bCs/>
              </w:rPr>
              <w:pPrChange w:id="124" w:author="Kris Coverdale" w:date="2023-07-01T15:14:00Z">
                <w:pPr>
                  <w:spacing w:before="20" w:after="20"/>
                  <w:cnfStyle w:val="000000000000" w:firstRow="0" w:lastRow="0" w:firstColumn="0" w:lastColumn="0" w:oddVBand="0" w:evenVBand="0" w:oddHBand="0" w:evenHBand="0" w:firstRowFirstColumn="0" w:firstRowLastColumn="0" w:lastRowFirstColumn="0" w:lastRowLastColumn="0"/>
                </w:pPr>
              </w:pPrChange>
            </w:pPr>
            <w:ins w:id="125" w:author="Kris Coverdale" w:date="2023-07-01T15:13:00Z">
              <w:r>
                <w:rPr>
                  <w:rFonts w:cs="Arial"/>
                  <w:bCs/>
                </w:rPr>
                <w:t>2</w:t>
              </w:r>
            </w:ins>
          </w:p>
        </w:tc>
      </w:tr>
      <w:tr w:rsidR="007B179B" w:rsidRPr="008F6B5F" w14:paraId="7F9155C7" w14:textId="77777777" w:rsidTr="00532368">
        <w:trPr>
          <w:cantSplit/>
          <w:trHeight w:val="75"/>
          <w:ins w:id="126" w:author="Kris Coverdale" w:date="2023-07-01T15:11:00Z"/>
          <w:trPrChange w:id="127" w:author="Kris Coverdale" w:date="2023-07-01T15:14:00Z">
            <w:trPr>
              <w:cantSplit/>
              <w:trHeight w:val="75"/>
            </w:trPr>
          </w:trPrChange>
        </w:trPr>
        <w:tc>
          <w:tcPr>
            <w:cnfStyle w:val="001000000000" w:firstRow="0" w:lastRow="0" w:firstColumn="1" w:lastColumn="0" w:oddVBand="0" w:evenVBand="0" w:oddHBand="0" w:evenHBand="0" w:firstRowFirstColumn="0" w:firstRowLastColumn="0" w:lastRowFirstColumn="0" w:lastRowLastColumn="0"/>
            <w:tcW w:w="1680" w:type="pct"/>
            <w:vAlign w:val="center"/>
            <w:tcPrChange w:id="128" w:author="Kris Coverdale" w:date="2023-07-01T15:14:00Z">
              <w:tcPr>
                <w:tcW w:w="1680" w:type="pct"/>
                <w:vAlign w:val="center"/>
              </w:tcPr>
            </w:tcPrChange>
          </w:tcPr>
          <w:p w14:paraId="3BF1AC18" w14:textId="2F7A7C56" w:rsidR="007B179B" w:rsidRPr="008F6B5F" w:rsidRDefault="00532368" w:rsidP="00C04E27">
            <w:pPr>
              <w:spacing w:before="20" w:after="20"/>
              <w:rPr>
                <w:ins w:id="129" w:author="Kris Coverdale" w:date="2023-07-01T15:11:00Z"/>
                <w:rFonts w:cs="Arial"/>
                <w:b w:val="0"/>
              </w:rPr>
            </w:pPr>
            <w:ins w:id="130" w:author="Kris Coverdale" w:date="2023-07-01T15:13:00Z">
              <w:r>
                <w:rPr>
                  <w:rFonts w:cs="Arial"/>
                  <w:b w:val="0"/>
                </w:rPr>
                <w:t xml:space="preserve">Juniper SRX </w:t>
              </w:r>
            </w:ins>
            <w:ins w:id="131" w:author="Kris Coverdale" w:date="2023-07-01T15:16:00Z">
              <w:r>
                <w:rPr>
                  <w:rFonts w:cs="Arial"/>
                  <w:b w:val="0"/>
                </w:rPr>
                <w:t>345</w:t>
              </w:r>
            </w:ins>
          </w:p>
        </w:tc>
        <w:tc>
          <w:tcPr>
            <w:tcW w:w="2644" w:type="pct"/>
            <w:vAlign w:val="center"/>
            <w:tcPrChange w:id="132" w:author="Kris Coverdale" w:date="2023-07-01T15:14:00Z">
              <w:tcPr>
                <w:tcW w:w="1660" w:type="pct"/>
                <w:vAlign w:val="center"/>
              </w:tcPr>
            </w:tcPrChange>
          </w:tcPr>
          <w:p w14:paraId="4163DA41" w14:textId="6260487E" w:rsidR="007B179B" w:rsidRPr="008F6B5F" w:rsidRDefault="00532368" w:rsidP="00C04E27">
            <w:pPr>
              <w:spacing w:before="20" w:after="20"/>
              <w:cnfStyle w:val="000000000000" w:firstRow="0" w:lastRow="0" w:firstColumn="0" w:lastColumn="0" w:oddVBand="0" w:evenVBand="0" w:oddHBand="0" w:evenHBand="0" w:firstRowFirstColumn="0" w:firstRowLastColumn="0" w:lastRowFirstColumn="0" w:lastRowLastColumn="0"/>
              <w:rPr>
                <w:ins w:id="133" w:author="Kris Coverdale" w:date="2023-07-01T15:11:00Z"/>
                <w:rFonts w:cs="Arial"/>
                <w:bCs/>
              </w:rPr>
            </w:pPr>
            <w:ins w:id="134" w:author="Kris Coverdale" w:date="2023-07-01T15:15:00Z">
              <w:r>
                <w:rPr>
                  <w:rFonts w:cs="Arial"/>
                  <w:bCs/>
                </w:rPr>
                <w:t xml:space="preserve">2 </w:t>
              </w:r>
            </w:ins>
            <w:ins w:id="135" w:author="Kris Coverdale" w:date="2023-07-01T15:27:00Z">
              <w:r w:rsidR="008B34B8">
                <w:rPr>
                  <w:rFonts w:cs="Arial"/>
                  <w:bCs/>
                </w:rPr>
                <w:t>firewalls</w:t>
              </w:r>
            </w:ins>
            <w:ins w:id="136" w:author="Kris Coverdale" w:date="2023-07-01T15:15:00Z">
              <w:r>
                <w:rPr>
                  <w:rFonts w:cs="Arial"/>
                  <w:bCs/>
                </w:rPr>
                <w:t xml:space="preserve"> at each site for resilient connection</w:t>
              </w:r>
            </w:ins>
          </w:p>
        </w:tc>
        <w:tc>
          <w:tcPr>
            <w:tcW w:w="676" w:type="pct"/>
            <w:vAlign w:val="center"/>
            <w:tcPrChange w:id="137" w:author="Kris Coverdale" w:date="2023-07-01T15:14:00Z">
              <w:tcPr>
                <w:tcW w:w="1660" w:type="pct"/>
                <w:gridSpan w:val="2"/>
                <w:vAlign w:val="center"/>
              </w:tcPr>
            </w:tcPrChange>
          </w:tcPr>
          <w:p w14:paraId="2EB8B8AB" w14:textId="07C46F53" w:rsidR="007B179B" w:rsidRPr="008F6B5F" w:rsidRDefault="00532368" w:rsidP="00532368">
            <w:pPr>
              <w:spacing w:before="20" w:after="20"/>
              <w:jc w:val="center"/>
              <w:cnfStyle w:val="000000000000" w:firstRow="0" w:lastRow="0" w:firstColumn="0" w:lastColumn="0" w:oddVBand="0" w:evenVBand="0" w:oddHBand="0" w:evenHBand="0" w:firstRowFirstColumn="0" w:firstRowLastColumn="0" w:lastRowFirstColumn="0" w:lastRowLastColumn="0"/>
              <w:rPr>
                <w:ins w:id="138" w:author="Kris Coverdale" w:date="2023-07-01T15:11:00Z"/>
                <w:rFonts w:cs="Arial"/>
                <w:bCs/>
              </w:rPr>
              <w:pPrChange w:id="139" w:author="Kris Coverdale" w:date="2023-07-01T15:14:00Z">
                <w:pPr>
                  <w:spacing w:before="20" w:after="20"/>
                  <w:cnfStyle w:val="000000000000" w:firstRow="0" w:lastRow="0" w:firstColumn="0" w:lastColumn="0" w:oddVBand="0" w:evenVBand="0" w:oddHBand="0" w:evenHBand="0" w:firstRowFirstColumn="0" w:firstRowLastColumn="0" w:lastRowFirstColumn="0" w:lastRowLastColumn="0"/>
                </w:pPr>
              </w:pPrChange>
            </w:pPr>
            <w:ins w:id="140" w:author="Kris Coverdale" w:date="2023-07-01T15:13:00Z">
              <w:r>
                <w:rPr>
                  <w:rFonts w:cs="Arial"/>
                  <w:bCs/>
                </w:rPr>
                <w:t>10</w:t>
              </w:r>
            </w:ins>
          </w:p>
        </w:tc>
      </w:tr>
      <w:tr w:rsidR="008B34B8" w:rsidRPr="008F6B5F" w14:paraId="53A54B10" w14:textId="77777777" w:rsidTr="00532368">
        <w:trPr>
          <w:cantSplit/>
          <w:trHeight w:val="75"/>
          <w:ins w:id="141" w:author="Kris Coverdale" w:date="2023-07-01T15:15:00Z"/>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73B09FB1" w14:textId="4D549D45" w:rsidR="008B34B8" w:rsidRDefault="008B34B8" w:rsidP="008B34B8">
            <w:pPr>
              <w:spacing w:before="20" w:after="20"/>
              <w:rPr>
                <w:ins w:id="142" w:author="Kris Coverdale" w:date="2023-07-01T15:15:00Z"/>
                <w:rFonts w:cs="Arial"/>
                <w:b w:val="0"/>
              </w:rPr>
            </w:pPr>
            <w:ins w:id="143" w:author="Kris Coverdale" w:date="2023-07-01T15:17:00Z">
              <w:r>
                <w:rPr>
                  <w:rFonts w:cs="Arial"/>
                  <w:b w:val="0"/>
                </w:rPr>
                <w:t xml:space="preserve">Fortinet - </w:t>
              </w:r>
              <w:proofErr w:type="spellStart"/>
              <w:r w:rsidRPr="00532368">
                <w:rPr>
                  <w:rFonts w:cs="Arial"/>
                  <w:b w:val="0"/>
                </w:rPr>
                <w:t>Fortiswitch</w:t>
              </w:r>
              <w:proofErr w:type="spellEnd"/>
              <w:r w:rsidRPr="00532368">
                <w:rPr>
                  <w:rFonts w:cs="Arial"/>
                  <w:b w:val="0"/>
                </w:rPr>
                <w:t xml:space="preserve"> 124F</w:t>
              </w:r>
            </w:ins>
          </w:p>
        </w:tc>
        <w:tc>
          <w:tcPr>
            <w:tcW w:w="2644" w:type="pct"/>
            <w:vAlign w:val="center"/>
          </w:tcPr>
          <w:p w14:paraId="59EB4FA5" w14:textId="56482380" w:rsidR="008B34B8" w:rsidRDefault="008B34B8" w:rsidP="008B34B8">
            <w:pPr>
              <w:spacing w:before="20" w:after="20"/>
              <w:cnfStyle w:val="000000000000" w:firstRow="0" w:lastRow="0" w:firstColumn="0" w:lastColumn="0" w:oddVBand="0" w:evenVBand="0" w:oddHBand="0" w:evenHBand="0" w:firstRowFirstColumn="0" w:firstRowLastColumn="0" w:lastRowFirstColumn="0" w:lastRowLastColumn="0"/>
              <w:rPr>
                <w:ins w:id="144" w:author="Kris Coverdale" w:date="2023-07-01T15:15:00Z"/>
                <w:rFonts w:cs="Arial"/>
                <w:bCs/>
              </w:rPr>
            </w:pPr>
            <w:ins w:id="145" w:author="Kris Coverdale" w:date="2023-07-01T15:26:00Z">
              <w:r>
                <w:rPr>
                  <w:rFonts w:cs="Arial"/>
                  <w:bCs/>
                </w:rPr>
                <w:t>2 switches at each site for resilient connection</w:t>
              </w:r>
            </w:ins>
          </w:p>
        </w:tc>
        <w:tc>
          <w:tcPr>
            <w:tcW w:w="676" w:type="pct"/>
            <w:vAlign w:val="center"/>
          </w:tcPr>
          <w:p w14:paraId="335B6102" w14:textId="78918C72" w:rsidR="008B34B8" w:rsidRDefault="008B34B8" w:rsidP="008B34B8">
            <w:pPr>
              <w:spacing w:before="20" w:after="20"/>
              <w:jc w:val="center"/>
              <w:cnfStyle w:val="000000000000" w:firstRow="0" w:lastRow="0" w:firstColumn="0" w:lastColumn="0" w:oddVBand="0" w:evenVBand="0" w:oddHBand="0" w:evenHBand="0" w:firstRowFirstColumn="0" w:firstRowLastColumn="0" w:lastRowFirstColumn="0" w:lastRowLastColumn="0"/>
              <w:rPr>
                <w:ins w:id="146" w:author="Kris Coverdale" w:date="2023-07-01T15:15:00Z"/>
                <w:rFonts w:cs="Arial"/>
                <w:bCs/>
              </w:rPr>
            </w:pPr>
            <w:ins w:id="147" w:author="Kris Coverdale" w:date="2023-07-01T15:26:00Z">
              <w:r>
                <w:rPr>
                  <w:rFonts w:cs="Arial"/>
                  <w:bCs/>
                </w:rPr>
                <w:t>10</w:t>
              </w:r>
            </w:ins>
          </w:p>
        </w:tc>
      </w:tr>
      <w:tr w:rsidR="008B34B8" w:rsidRPr="008F6B5F" w14:paraId="18FD751B" w14:textId="77777777" w:rsidTr="00532368">
        <w:trPr>
          <w:cantSplit/>
          <w:trHeight w:val="75"/>
          <w:ins w:id="148" w:author="Kris Coverdale" w:date="2023-07-01T15:18:00Z"/>
        </w:trPr>
        <w:tc>
          <w:tcPr>
            <w:cnfStyle w:val="001000000000" w:firstRow="0" w:lastRow="0" w:firstColumn="1" w:lastColumn="0" w:oddVBand="0" w:evenVBand="0" w:oddHBand="0" w:evenHBand="0" w:firstRowFirstColumn="0" w:firstRowLastColumn="0" w:lastRowFirstColumn="0" w:lastRowLastColumn="0"/>
            <w:tcW w:w="1680" w:type="pct"/>
            <w:vAlign w:val="center"/>
          </w:tcPr>
          <w:p w14:paraId="1274E522" w14:textId="359D9CA7" w:rsidR="008B34B8" w:rsidRDefault="008B34B8" w:rsidP="008B34B8">
            <w:pPr>
              <w:spacing w:before="20" w:after="20"/>
              <w:rPr>
                <w:ins w:id="149" w:author="Kris Coverdale" w:date="2023-07-01T15:18:00Z"/>
                <w:rFonts w:cs="Arial"/>
                <w:b w:val="0"/>
              </w:rPr>
            </w:pPr>
            <w:ins w:id="150" w:author="Kris Coverdale" w:date="2023-07-01T15:18:00Z">
              <w:r>
                <w:rPr>
                  <w:rFonts w:cs="Arial"/>
                  <w:b w:val="0"/>
                </w:rPr>
                <w:t xml:space="preserve">Fortinet - </w:t>
              </w:r>
              <w:proofErr w:type="spellStart"/>
              <w:r w:rsidRPr="00532368">
                <w:rPr>
                  <w:rFonts w:cs="Arial"/>
                  <w:b w:val="0"/>
                </w:rPr>
                <w:t>Fortiswitch</w:t>
              </w:r>
              <w:proofErr w:type="spellEnd"/>
              <w:r w:rsidRPr="00532368">
                <w:rPr>
                  <w:rFonts w:cs="Arial"/>
                  <w:b w:val="0"/>
                </w:rPr>
                <w:t xml:space="preserve"> 124F</w:t>
              </w:r>
            </w:ins>
          </w:p>
        </w:tc>
        <w:tc>
          <w:tcPr>
            <w:tcW w:w="2644" w:type="pct"/>
            <w:vAlign w:val="center"/>
          </w:tcPr>
          <w:p w14:paraId="2986F363" w14:textId="6DC43993" w:rsidR="008B34B8" w:rsidRDefault="008B34B8" w:rsidP="008B34B8">
            <w:pPr>
              <w:spacing w:before="20" w:after="20"/>
              <w:cnfStyle w:val="000000000000" w:firstRow="0" w:lastRow="0" w:firstColumn="0" w:lastColumn="0" w:oddVBand="0" w:evenVBand="0" w:oddHBand="0" w:evenHBand="0" w:firstRowFirstColumn="0" w:firstRowLastColumn="0" w:lastRowFirstColumn="0" w:lastRowLastColumn="0"/>
              <w:rPr>
                <w:ins w:id="151" w:author="Kris Coverdale" w:date="2023-07-01T15:18:00Z"/>
                <w:rFonts w:cs="Arial"/>
                <w:bCs/>
              </w:rPr>
            </w:pPr>
            <w:ins w:id="152" w:author="Kris Coverdale" w:date="2023-07-01T15:18:00Z">
              <w:r>
                <w:rPr>
                  <w:rFonts w:cs="Arial"/>
                  <w:bCs/>
                </w:rPr>
                <w:t>Switches for support sites (Hursley and Leicester) to provide connections for thin client devices</w:t>
              </w:r>
            </w:ins>
          </w:p>
        </w:tc>
        <w:tc>
          <w:tcPr>
            <w:tcW w:w="676" w:type="pct"/>
            <w:vAlign w:val="center"/>
          </w:tcPr>
          <w:p w14:paraId="3933F2FC" w14:textId="5912D395" w:rsidR="008B34B8" w:rsidRDefault="008B34B8" w:rsidP="008B34B8">
            <w:pPr>
              <w:spacing w:before="20" w:after="20"/>
              <w:jc w:val="center"/>
              <w:cnfStyle w:val="000000000000" w:firstRow="0" w:lastRow="0" w:firstColumn="0" w:lastColumn="0" w:oddVBand="0" w:evenVBand="0" w:oddHBand="0" w:evenHBand="0" w:firstRowFirstColumn="0" w:firstRowLastColumn="0" w:lastRowFirstColumn="0" w:lastRowLastColumn="0"/>
              <w:rPr>
                <w:ins w:id="153" w:author="Kris Coverdale" w:date="2023-07-01T15:18:00Z"/>
                <w:rFonts w:cs="Arial"/>
                <w:bCs/>
              </w:rPr>
            </w:pPr>
            <w:ins w:id="154" w:author="Kris Coverdale" w:date="2023-07-01T15:18:00Z">
              <w:r>
                <w:rPr>
                  <w:rFonts w:cs="Arial"/>
                  <w:bCs/>
                </w:rPr>
                <w:t>8</w:t>
              </w:r>
            </w:ins>
          </w:p>
        </w:tc>
      </w:tr>
    </w:tbl>
    <w:p w14:paraId="3CAC8607" w14:textId="77777777" w:rsidR="00C55E92" w:rsidRDefault="00C55E92" w:rsidP="00AB059C">
      <w:pPr>
        <w:rPr>
          <w:ins w:id="155" w:author="Kris Coverdale" w:date="2023-07-01T15:09:00Z"/>
        </w:rPr>
      </w:pPr>
    </w:p>
    <w:p w14:paraId="76E2316A" w14:textId="77777777" w:rsidR="00C55E92" w:rsidRPr="00AA42F3" w:rsidRDefault="00C55E92" w:rsidP="00AB059C"/>
    <w:p w14:paraId="2BB025E1" w14:textId="7C59BA91" w:rsidR="00F83731" w:rsidRDefault="00241A29" w:rsidP="00241A29">
      <w:pPr>
        <w:pStyle w:val="Heading3"/>
        <w:rPr>
          <w:ins w:id="156" w:author="Kris Coverdale" w:date="2023-07-01T14:57:00Z"/>
        </w:rPr>
      </w:pPr>
      <w:ins w:id="157" w:author="Kris Coverdale" w:date="2023-07-01T14:57:00Z">
        <w:r>
          <w:t>Interim networking solution</w:t>
        </w:r>
      </w:ins>
    </w:p>
    <w:p w14:paraId="09607522" w14:textId="06794D7B" w:rsidR="00241A29" w:rsidRDefault="00241A29" w:rsidP="00241A29">
      <w:pPr>
        <w:rPr>
          <w:ins w:id="158" w:author="Kris Coverdale" w:date="2023-07-01T15:03:00Z"/>
          <w:lang w:eastAsia="en-US"/>
        </w:rPr>
      </w:pPr>
      <w:ins w:id="159" w:author="Kris Coverdale" w:date="2023-07-01T14:58:00Z">
        <w:r>
          <w:rPr>
            <w:lang w:eastAsia="en-US"/>
          </w:rPr>
          <w:t xml:space="preserve">Section </w:t>
        </w:r>
        <w:r>
          <w:rPr>
            <w:lang w:eastAsia="en-US"/>
          </w:rPr>
          <w:fldChar w:fldCharType="begin"/>
        </w:r>
        <w:r>
          <w:rPr>
            <w:lang w:eastAsia="en-US"/>
          </w:rPr>
          <w:instrText xml:space="preserve"> REF _Ref112747691 \r \h </w:instrText>
        </w:r>
        <w:r>
          <w:rPr>
            <w:lang w:eastAsia="en-US"/>
          </w:rPr>
        </w:r>
      </w:ins>
      <w:r>
        <w:rPr>
          <w:lang w:eastAsia="en-US"/>
        </w:rPr>
        <w:fldChar w:fldCharType="separate"/>
      </w:r>
      <w:ins w:id="160" w:author="Kris Coverdale" w:date="2023-07-01T14:58:00Z">
        <w:r>
          <w:rPr>
            <w:lang w:eastAsia="en-US"/>
          </w:rPr>
          <w:t>3.6</w:t>
        </w:r>
        <w:r>
          <w:rPr>
            <w:lang w:eastAsia="en-US"/>
          </w:rPr>
          <w:fldChar w:fldCharType="end"/>
        </w:r>
        <w:r>
          <w:rPr>
            <w:lang w:eastAsia="en-US"/>
          </w:rPr>
          <w:t xml:space="preserve"> describes the planned ‘end-state’ connectivity. This will be imple</w:t>
        </w:r>
      </w:ins>
      <w:ins w:id="161" w:author="Kris Coverdale" w:date="2023-07-01T14:59:00Z">
        <w:r>
          <w:rPr>
            <w:lang w:eastAsia="en-US"/>
          </w:rPr>
          <w:t>mented once all network circuits and hardware are available. Ahead of this there may be a need to implement an interim solution to establish connection</w:t>
        </w:r>
      </w:ins>
      <w:ins w:id="162" w:author="Kris Coverdale" w:date="2023-07-01T15:00:00Z">
        <w:r>
          <w:rPr>
            <w:lang w:eastAsia="en-US"/>
          </w:rPr>
          <w:t>s</w:t>
        </w:r>
      </w:ins>
      <w:ins w:id="163" w:author="Kris Coverdale" w:date="2023-07-01T14:59:00Z">
        <w:r>
          <w:rPr>
            <w:lang w:eastAsia="en-US"/>
          </w:rPr>
          <w:t xml:space="preserve"> from support sites</w:t>
        </w:r>
      </w:ins>
      <w:ins w:id="164" w:author="Kris Coverdale" w:date="2023-07-01T15:00:00Z">
        <w:r>
          <w:rPr>
            <w:lang w:eastAsia="en-US"/>
          </w:rPr>
          <w:t xml:space="preserve"> for Service Commencement Date.</w:t>
        </w:r>
      </w:ins>
    </w:p>
    <w:p w14:paraId="100B0BE6" w14:textId="7E85BE54" w:rsidR="00241A29" w:rsidRDefault="00241A29" w:rsidP="00241A29">
      <w:pPr>
        <w:rPr>
          <w:ins w:id="165" w:author="Kris Coverdale" w:date="2023-07-01T15:07:00Z"/>
          <w:lang w:eastAsia="en-US"/>
        </w:rPr>
      </w:pPr>
      <w:ins w:id="166" w:author="Kris Coverdale" w:date="2023-07-01T15:04:00Z">
        <w:r>
          <w:rPr>
            <w:lang w:eastAsia="en-US"/>
          </w:rPr>
          <w:t xml:space="preserve">The shortest lead time for circuit delivery from Crown Hosting </w:t>
        </w:r>
      </w:ins>
      <w:ins w:id="167" w:author="Kris Coverdale" w:date="2023-07-01T15:05:00Z">
        <w:r>
          <w:rPr>
            <w:lang w:eastAsia="en-US"/>
          </w:rPr>
          <w:t xml:space="preserve">locations </w:t>
        </w:r>
      </w:ins>
      <w:ins w:id="168" w:author="Kris Coverdale" w:date="2023-07-01T15:04:00Z">
        <w:r>
          <w:rPr>
            <w:lang w:eastAsia="en-US"/>
          </w:rPr>
          <w:t xml:space="preserve">is to Portsmouth, as this location is ‘on-net’ with the intended carrier Lumen. </w:t>
        </w:r>
      </w:ins>
      <w:ins w:id="169" w:author="Kris Coverdale" w:date="2023-07-01T15:05:00Z">
        <w:r w:rsidR="00933FD6">
          <w:rPr>
            <w:lang w:eastAsia="en-US"/>
          </w:rPr>
          <w:t xml:space="preserve">As Portsmouth is only intended as a witness site, the support sites </w:t>
        </w:r>
      </w:ins>
      <w:ins w:id="170" w:author="Kris Coverdale" w:date="2023-07-01T15:06:00Z">
        <w:r w:rsidR="00933FD6">
          <w:rPr>
            <w:lang w:eastAsia="en-US"/>
          </w:rPr>
          <w:t xml:space="preserve">will </w:t>
        </w:r>
      </w:ins>
      <w:ins w:id="171" w:author="Kris Coverdale" w:date="2023-07-01T15:05:00Z">
        <w:r w:rsidR="00933FD6">
          <w:rPr>
            <w:lang w:eastAsia="en-US"/>
          </w:rPr>
          <w:t xml:space="preserve">need to connect via Portsmouth </w:t>
        </w:r>
      </w:ins>
      <w:ins w:id="172" w:author="Kris Coverdale" w:date="2023-07-01T15:06:00Z">
        <w:r w:rsidR="00933FD6">
          <w:rPr>
            <w:lang w:eastAsia="en-US"/>
          </w:rPr>
          <w:t>to Crown Hosting.</w:t>
        </w:r>
      </w:ins>
      <w:ins w:id="173" w:author="Kris Coverdale" w:date="2023-07-01T15:07:00Z">
        <w:r w:rsidR="0089257B">
          <w:rPr>
            <w:lang w:eastAsia="en-US"/>
          </w:rPr>
          <w:t xml:space="preserve"> This connection is proposed to use:</w:t>
        </w:r>
      </w:ins>
    </w:p>
    <w:p w14:paraId="0800740A" w14:textId="6A4C24C6" w:rsidR="0089257B" w:rsidRDefault="0089257B" w:rsidP="0089257B">
      <w:pPr>
        <w:pStyle w:val="ListParagraph"/>
        <w:numPr>
          <w:ilvl w:val="0"/>
          <w:numId w:val="25"/>
        </w:numPr>
        <w:rPr>
          <w:ins w:id="174" w:author="Kris Coverdale" w:date="2023-07-01T15:08:00Z"/>
        </w:rPr>
      </w:pPr>
      <w:ins w:id="175" w:author="Kris Coverdale" w:date="2023-07-01T15:07:00Z">
        <w:r>
          <w:t xml:space="preserve">Existing point to point connection from </w:t>
        </w:r>
      </w:ins>
      <w:ins w:id="176" w:author="Kris Coverdale" w:date="2023-07-01T15:08:00Z">
        <w:r>
          <w:t xml:space="preserve">Hursley to Portsmouth used by the Home Office Semaphore </w:t>
        </w:r>
        <w:proofErr w:type="gramStart"/>
        <w:r>
          <w:t>project</w:t>
        </w:r>
        <w:proofErr w:type="gramEnd"/>
      </w:ins>
    </w:p>
    <w:p w14:paraId="152E04BA" w14:textId="7B7C9BD8" w:rsidR="0089257B" w:rsidRDefault="0089257B" w:rsidP="0089257B">
      <w:pPr>
        <w:pStyle w:val="ListParagraph"/>
        <w:numPr>
          <w:ilvl w:val="0"/>
          <w:numId w:val="25"/>
        </w:numPr>
        <w:rPr>
          <w:ins w:id="177" w:author="Kris Coverdale" w:date="2023-07-01T15:06:00Z"/>
        </w:rPr>
        <w:pPrChange w:id="178" w:author="Kris Coverdale" w:date="2023-07-01T15:07:00Z">
          <w:pPr/>
        </w:pPrChange>
      </w:pPr>
      <w:ins w:id="179" w:author="Kris Coverdale" w:date="2023-07-01T15:08:00Z">
        <w:r>
          <w:t>Leicester?</w:t>
        </w:r>
        <w:r w:rsidR="00207801">
          <w:t xml:space="preserve"> (</w:t>
        </w:r>
        <w:proofErr w:type="gramStart"/>
        <w:r w:rsidR="00207801">
          <w:t>does</w:t>
        </w:r>
        <w:proofErr w:type="gramEnd"/>
        <w:r w:rsidR="00207801">
          <w:t xml:space="preserve"> this use the IBM inter-site to get to Hursley?  Is this secure enough?)</w:t>
        </w:r>
      </w:ins>
    </w:p>
    <w:p w14:paraId="1D5EE930" w14:textId="260B6967" w:rsidR="00933FD6" w:rsidRDefault="00933FD6" w:rsidP="00241A29">
      <w:pPr>
        <w:rPr>
          <w:ins w:id="180" w:author="Kris Coverdale" w:date="2023-07-01T15:09:00Z"/>
          <w:lang w:eastAsia="en-US"/>
        </w:rPr>
      </w:pPr>
    </w:p>
    <w:p w14:paraId="3529D318" w14:textId="77777777" w:rsidR="002572C2" w:rsidRPr="00241A29" w:rsidRDefault="002572C2" w:rsidP="00241A29">
      <w:pPr>
        <w:rPr>
          <w:lang w:eastAsia="en-US"/>
          <w:rPrChange w:id="181" w:author="Kris Coverdale" w:date="2023-07-01T14:57:00Z">
            <w:rPr/>
          </w:rPrChange>
        </w:rPr>
      </w:pPr>
    </w:p>
    <w:p w14:paraId="348F27A8" w14:textId="62313468" w:rsidR="00F83731" w:rsidRDefault="00F83731" w:rsidP="00AB059C">
      <w:pPr>
        <w:pStyle w:val="Heading2"/>
      </w:pPr>
      <w:bookmarkStart w:id="182" w:name="_Ref123649019"/>
      <w:bookmarkStart w:id="183" w:name="_Toc124950226"/>
      <w:r>
        <w:t>Network Separation</w:t>
      </w:r>
      <w:bookmarkEnd w:id="182"/>
      <w:bookmarkEnd w:id="183"/>
    </w:p>
    <w:p w14:paraId="14B45B44" w14:textId="195BACB2" w:rsidR="00F83731" w:rsidRDefault="00F83731" w:rsidP="007E21BD">
      <w:pPr>
        <w:rPr>
          <w:lang w:eastAsia="en-US"/>
        </w:rPr>
      </w:pPr>
    </w:p>
    <w:p w14:paraId="371C3711" w14:textId="77777777" w:rsidR="00F83731" w:rsidRDefault="00F83731" w:rsidP="00AB059C">
      <w:pPr>
        <w:keepNext/>
      </w:pPr>
      <w:r w:rsidRPr="00A469E0">
        <w:rPr>
          <w:noProof/>
          <w:lang w:eastAsia="en-US"/>
        </w:rPr>
        <w:drawing>
          <wp:inline distT="0" distB="0" distL="0" distR="0" wp14:anchorId="4697BF1C" wp14:editId="468B7993">
            <wp:extent cx="5377394" cy="1248328"/>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rotWithShape="1">
                    <a:blip r:embed="rId26"/>
                    <a:srcRect l="3478" t="6760" r="2612"/>
                    <a:stretch/>
                  </pic:blipFill>
                  <pic:spPr bwMode="auto">
                    <a:xfrm>
                      <a:off x="0" y="0"/>
                      <a:ext cx="5378909" cy="1248680"/>
                    </a:xfrm>
                    <a:prstGeom prst="rect">
                      <a:avLst/>
                    </a:prstGeom>
                    <a:ln>
                      <a:noFill/>
                    </a:ln>
                    <a:extLst>
                      <a:ext uri="{53640926-AAD7-44D8-BBD7-CCE9431645EC}">
                        <a14:shadowObscured xmlns:a14="http://schemas.microsoft.com/office/drawing/2010/main"/>
                      </a:ext>
                    </a:extLst>
                  </pic:spPr>
                </pic:pic>
              </a:graphicData>
            </a:graphic>
          </wp:inline>
        </w:drawing>
      </w:r>
    </w:p>
    <w:p w14:paraId="6CFCE73A" w14:textId="7344D50B" w:rsidR="00F83731" w:rsidRDefault="00F83731" w:rsidP="00AB059C">
      <w:pPr>
        <w:pStyle w:val="Caption"/>
      </w:pPr>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r>
        <w:t xml:space="preserve"> - Additional </w:t>
      </w:r>
      <w:r w:rsidRPr="00692B58">
        <w:t>Solution – Firewall Separation</w:t>
      </w:r>
    </w:p>
    <w:p w14:paraId="67EB90D6" w14:textId="66D8B764" w:rsidR="00F83731" w:rsidRDefault="00F83731" w:rsidP="00F83731">
      <w:pPr>
        <w:rPr>
          <w:lang w:eastAsia="en-US"/>
        </w:rPr>
      </w:pPr>
      <w:r w:rsidRPr="006E7BB6">
        <w:rPr>
          <w:lang w:eastAsia="en-US"/>
        </w:rPr>
        <w:lastRenderedPageBreak/>
        <w:t xml:space="preserve">One of the </w:t>
      </w:r>
      <w:r>
        <w:rPr>
          <w:lang w:eastAsia="en-US"/>
        </w:rPr>
        <w:t xml:space="preserve">additional services for stage 1 </w:t>
      </w:r>
      <w:r w:rsidRPr="006E7BB6">
        <w:rPr>
          <w:lang w:eastAsia="en-US"/>
        </w:rPr>
        <w:t xml:space="preserve">is the </w:t>
      </w:r>
      <w:r>
        <w:rPr>
          <w:lang w:eastAsia="en-US"/>
        </w:rPr>
        <w:t>introduction of a firewall capability to separate the management and business data networks. This is to mitigate a security risk with the existing separation using ACLs on network switches.</w:t>
      </w:r>
    </w:p>
    <w:p w14:paraId="5320422D" w14:textId="3D839E08" w:rsidR="00F83731" w:rsidRDefault="00F83731" w:rsidP="00F83731">
      <w:pPr>
        <w:rPr>
          <w:lang w:eastAsia="en-US"/>
        </w:rPr>
      </w:pPr>
      <w:r>
        <w:rPr>
          <w:lang w:eastAsia="en-US"/>
        </w:rPr>
        <w:t xml:space="preserve">To deliver this, firewalls will be implemented in each site to provide this capability. A pair of firewalls will be implemented in each site for resilience to meet the availability requirements. It is assumed that devices are needed in PP2 but not PP1, as the management services are only hosted in PP2. </w:t>
      </w:r>
      <w:proofErr w:type="gramStart"/>
      <w:r>
        <w:rPr>
          <w:lang w:eastAsia="en-US"/>
        </w:rPr>
        <w:t>Additionally</w:t>
      </w:r>
      <w:proofErr w:type="gramEnd"/>
      <w:r>
        <w:rPr>
          <w:lang w:eastAsia="en-US"/>
        </w:rPr>
        <w:t xml:space="preserve"> a single device is provisioned for dev/test activities in advance of this. </w:t>
      </w:r>
    </w:p>
    <w:p w14:paraId="1797896C" w14:textId="55B393B7" w:rsidR="00F83731" w:rsidRDefault="00F83731" w:rsidP="00F83731">
      <w:pPr>
        <w:rPr>
          <w:lang w:eastAsia="en-US"/>
        </w:rPr>
      </w:pPr>
      <w:r>
        <w:rPr>
          <w:lang w:eastAsia="en-US"/>
        </w:rPr>
        <w:t xml:space="preserve">Based on the number of environments, the table shows the distribution of firewalls, leading to </w:t>
      </w:r>
      <w:r w:rsidR="001E12C5">
        <w:rPr>
          <w:lang w:eastAsia="en-US"/>
        </w:rPr>
        <w:t>9</w:t>
      </w:r>
      <w:r>
        <w:rPr>
          <w:lang w:eastAsia="en-US"/>
        </w:rPr>
        <w:t xml:space="preserve"> new devices in total.</w:t>
      </w:r>
    </w:p>
    <w:tbl>
      <w:tblPr>
        <w:tblStyle w:val="GridTable1Light-Accent5"/>
        <w:tblW w:w="5000" w:type="pct"/>
        <w:tblLook w:val="04A0" w:firstRow="1" w:lastRow="0" w:firstColumn="1" w:lastColumn="0" w:noHBand="0" w:noVBand="1"/>
      </w:tblPr>
      <w:tblGrid>
        <w:gridCol w:w="2275"/>
        <w:gridCol w:w="2245"/>
        <w:gridCol w:w="2245"/>
        <w:gridCol w:w="2245"/>
      </w:tblGrid>
      <w:tr w:rsidR="00F83731" w:rsidRPr="008F6B5F" w14:paraId="79ECF789" w14:textId="77777777" w:rsidTr="008C05C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62" w:type="pct"/>
            <w:shd w:val="clear" w:color="auto" w:fill="DEEAF6" w:themeFill="accent1" w:themeFillTint="33"/>
          </w:tcPr>
          <w:p w14:paraId="2B7FBC3E" w14:textId="77777777" w:rsidR="00F83731" w:rsidRPr="008F6B5F" w:rsidRDefault="00F83731" w:rsidP="008C05C0">
            <w:pPr>
              <w:spacing w:before="20" w:after="20"/>
              <w:rPr>
                <w:rFonts w:cs="Arial"/>
              </w:rPr>
            </w:pPr>
            <w:r>
              <w:rPr>
                <w:rFonts w:cs="Arial"/>
              </w:rPr>
              <w:t>Environment</w:t>
            </w:r>
          </w:p>
        </w:tc>
        <w:tc>
          <w:tcPr>
            <w:tcW w:w="1246" w:type="pct"/>
            <w:shd w:val="clear" w:color="auto" w:fill="DEEAF6" w:themeFill="accent1" w:themeFillTint="33"/>
          </w:tcPr>
          <w:p w14:paraId="5E655F5A" w14:textId="77777777" w:rsidR="00F83731" w:rsidRPr="008F6B5F" w:rsidRDefault="00F83731" w:rsidP="008C05C0">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DC1</w:t>
            </w:r>
          </w:p>
        </w:tc>
        <w:tc>
          <w:tcPr>
            <w:tcW w:w="1246" w:type="pct"/>
            <w:shd w:val="clear" w:color="auto" w:fill="DEEAF6" w:themeFill="accent1" w:themeFillTint="33"/>
          </w:tcPr>
          <w:p w14:paraId="7207EED0" w14:textId="77777777" w:rsidR="00F83731" w:rsidRPr="008F6B5F" w:rsidRDefault="00F83731" w:rsidP="008C05C0">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DC2</w:t>
            </w:r>
          </w:p>
        </w:tc>
        <w:tc>
          <w:tcPr>
            <w:tcW w:w="1246" w:type="pct"/>
            <w:shd w:val="clear" w:color="auto" w:fill="DEEAF6" w:themeFill="accent1" w:themeFillTint="33"/>
          </w:tcPr>
          <w:p w14:paraId="356189B7" w14:textId="77777777" w:rsidR="00F83731" w:rsidRDefault="00F83731" w:rsidP="008C05C0">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Total</w:t>
            </w:r>
          </w:p>
        </w:tc>
      </w:tr>
      <w:tr w:rsidR="00F83731" w:rsidRPr="008F6B5F" w14:paraId="32FF4906" w14:textId="77777777" w:rsidTr="008C05C0">
        <w:trPr>
          <w:cantSplit/>
          <w:trHeight w:val="75"/>
        </w:trPr>
        <w:tc>
          <w:tcPr>
            <w:cnfStyle w:val="001000000000" w:firstRow="0" w:lastRow="0" w:firstColumn="1" w:lastColumn="0" w:oddVBand="0" w:evenVBand="0" w:oddHBand="0" w:evenHBand="0" w:firstRowFirstColumn="0" w:firstRowLastColumn="0" w:lastRowFirstColumn="0" w:lastRowLastColumn="0"/>
            <w:tcW w:w="1262" w:type="pct"/>
            <w:vAlign w:val="center"/>
          </w:tcPr>
          <w:p w14:paraId="12E13C9B" w14:textId="77777777" w:rsidR="00F83731" w:rsidRPr="008F6B5F" w:rsidRDefault="00F83731" w:rsidP="008C05C0">
            <w:pPr>
              <w:spacing w:before="20" w:after="20"/>
              <w:rPr>
                <w:rFonts w:cs="Arial"/>
                <w:b w:val="0"/>
                <w:bCs w:val="0"/>
                <w:lang w:eastAsia="en-US"/>
              </w:rPr>
            </w:pPr>
            <w:r>
              <w:rPr>
                <w:rFonts w:cs="Arial"/>
                <w:b w:val="0"/>
                <w:bCs w:val="0"/>
                <w:lang w:eastAsia="en-US"/>
              </w:rPr>
              <w:t>Production</w:t>
            </w:r>
          </w:p>
        </w:tc>
        <w:tc>
          <w:tcPr>
            <w:tcW w:w="1246" w:type="pct"/>
            <w:vAlign w:val="center"/>
          </w:tcPr>
          <w:p w14:paraId="65DEC745"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w:t>
            </w:r>
          </w:p>
        </w:tc>
        <w:tc>
          <w:tcPr>
            <w:tcW w:w="1246" w:type="pct"/>
            <w:vAlign w:val="center"/>
          </w:tcPr>
          <w:p w14:paraId="2E8F8E6A"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w:t>
            </w:r>
          </w:p>
        </w:tc>
        <w:tc>
          <w:tcPr>
            <w:tcW w:w="1246" w:type="pct"/>
          </w:tcPr>
          <w:p w14:paraId="54574502"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4</w:t>
            </w:r>
          </w:p>
        </w:tc>
      </w:tr>
      <w:tr w:rsidR="00F83731" w:rsidRPr="008F6B5F" w14:paraId="7B14A750" w14:textId="77777777" w:rsidTr="008C05C0">
        <w:trPr>
          <w:cantSplit/>
          <w:trHeight w:val="75"/>
        </w:trPr>
        <w:tc>
          <w:tcPr>
            <w:cnfStyle w:val="001000000000" w:firstRow="0" w:lastRow="0" w:firstColumn="1" w:lastColumn="0" w:oddVBand="0" w:evenVBand="0" w:oddHBand="0" w:evenHBand="0" w:firstRowFirstColumn="0" w:firstRowLastColumn="0" w:lastRowFirstColumn="0" w:lastRowLastColumn="0"/>
            <w:tcW w:w="1262" w:type="pct"/>
            <w:vAlign w:val="center"/>
          </w:tcPr>
          <w:p w14:paraId="06A14938" w14:textId="77777777" w:rsidR="00F83731" w:rsidRPr="008F6B5F" w:rsidRDefault="00F83731" w:rsidP="008C05C0">
            <w:pPr>
              <w:spacing w:before="20" w:after="20"/>
              <w:rPr>
                <w:rFonts w:cs="Arial"/>
                <w:b w:val="0"/>
              </w:rPr>
            </w:pPr>
            <w:r>
              <w:rPr>
                <w:rFonts w:cs="Arial"/>
                <w:b w:val="0"/>
              </w:rPr>
              <w:t>Pre-production 1</w:t>
            </w:r>
          </w:p>
        </w:tc>
        <w:tc>
          <w:tcPr>
            <w:tcW w:w="1246" w:type="pct"/>
            <w:vAlign w:val="center"/>
          </w:tcPr>
          <w:p w14:paraId="74829B3E"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p>
        </w:tc>
        <w:tc>
          <w:tcPr>
            <w:tcW w:w="1246" w:type="pct"/>
            <w:vAlign w:val="center"/>
          </w:tcPr>
          <w:p w14:paraId="518A98AD"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p>
        </w:tc>
        <w:tc>
          <w:tcPr>
            <w:tcW w:w="1246" w:type="pct"/>
          </w:tcPr>
          <w:p w14:paraId="4D100821"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p>
        </w:tc>
      </w:tr>
      <w:tr w:rsidR="00F83731" w:rsidRPr="008F6B5F" w14:paraId="5A44CB2C" w14:textId="77777777" w:rsidTr="008C05C0">
        <w:trPr>
          <w:cantSplit/>
          <w:trHeight w:val="75"/>
        </w:trPr>
        <w:tc>
          <w:tcPr>
            <w:cnfStyle w:val="001000000000" w:firstRow="0" w:lastRow="0" w:firstColumn="1" w:lastColumn="0" w:oddVBand="0" w:evenVBand="0" w:oddHBand="0" w:evenHBand="0" w:firstRowFirstColumn="0" w:firstRowLastColumn="0" w:lastRowFirstColumn="0" w:lastRowLastColumn="0"/>
            <w:tcW w:w="1262" w:type="pct"/>
            <w:vAlign w:val="center"/>
          </w:tcPr>
          <w:p w14:paraId="62639348" w14:textId="77777777" w:rsidR="00F83731" w:rsidRPr="008F6B5F" w:rsidRDefault="00F83731" w:rsidP="008C05C0">
            <w:pPr>
              <w:spacing w:before="20" w:after="20"/>
              <w:rPr>
                <w:rFonts w:cs="Arial"/>
                <w:b w:val="0"/>
              </w:rPr>
            </w:pPr>
            <w:r>
              <w:rPr>
                <w:rFonts w:cs="Arial"/>
                <w:b w:val="0"/>
              </w:rPr>
              <w:t>Pre-production 2</w:t>
            </w:r>
          </w:p>
        </w:tc>
        <w:tc>
          <w:tcPr>
            <w:tcW w:w="1246" w:type="pct"/>
            <w:vAlign w:val="center"/>
          </w:tcPr>
          <w:p w14:paraId="21162EAA"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w:t>
            </w:r>
          </w:p>
        </w:tc>
        <w:tc>
          <w:tcPr>
            <w:tcW w:w="1246" w:type="pct"/>
            <w:vAlign w:val="center"/>
          </w:tcPr>
          <w:p w14:paraId="6B08ECBF"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w:t>
            </w:r>
          </w:p>
        </w:tc>
        <w:tc>
          <w:tcPr>
            <w:tcW w:w="1246" w:type="pct"/>
          </w:tcPr>
          <w:p w14:paraId="506F560B"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4</w:t>
            </w:r>
          </w:p>
        </w:tc>
      </w:tr>
      <w:tr w:rsidR="00F83731" w:rsidRPr="008F6B5F" w14:paraId="1EFD2136" w14:textId="77777777" w:rsidTr="008C05C0">
        <w:trPr>
          <w:cantSplit/>
          <w:trHeight w:val="75"/>
        </w:trPr>
        <w:tc>
          <w:tcPr>
            <w:cnfStyle w:val="001000000000" w:firstRow="0" w:lastRow="0" w:firstColumn="1" w:lastColumn="0" w:oddVBand="0" w:evenVBand="0" w:oddHBand="0" w:evenHBand="0" w:firstRowFirstColumn="0" w:firstRowLastColumn="0" w:lastRowFirstColumn="0" w:lastRowLastColumn="0"/>
            <w:tcW w:w="1262" w:type="pct"/>
            <w:vAlign w:val="center"/>
          </w:tcPr>
          <w:p w14:paraId="1C333566" w14:textId="77777777" w:rsidR="00F83731" w:rsidRPr="008F6B5F" w:rsidRDefault="00F83731" w:rsidP="008C05C0">
            <w:pPr>
              <w:spacing w:before="20" w:after="20"/>
              <w:rPr>
                <w:rFonts w:cs="Arial"/>
                <w:b w:val="0"/>
              </w:rPr>
            </w:pPr>
            <w:r>
              <w:rPr>
                <w:rFonts w:cs="Arial"/>
                <w:b w:val="0"/>
              </w:rPr>
              <w:t>Platform staging</w:t>
            </w:r>
          </w:p>
        </w:tc>
        <w:tc>
          <w:tcPr>
            <w:tcW w:w="1246" w:type="pct"/>
            <w:vAlign w:val="center"/>
          </w:tcPr>
          <w:p w14:paraId="7394386F"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1</w:t>
            </w:r>
          </w:p>
        </w:tc>
        <w:tc>
          <w:tcPr>
            <w:tcW w:w="1246" w:type="pct"/>
            <w:vAlign w:val="center"/>
          </w:tcPr>
          <w:p w14:paraId="1845E4E0"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p>
        </w:tc>
        <w:tc>
          <w:tcPr>
            <w:tcW w:w="1246" w:type="pct"/>
          </w:tcPr>
          <w:p w14:paraId="4C6A243D"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1</w:t>
            </w:r>
          </w:p>
        </w:tc>
      </w:tr>
      <w:tr w:rsidR="00F83731" w:rsidRPr="008F6B5F" w14:paraId="0BF4AD04" w14:textId="77777777" w:rsidTr="008C05C0">
        <w:trPr>
          <w:cantSplit/>
          <w:trHeight w:val="75"/>
        </w:trPr>
        <w:tc>
          <w:tcPr>
            <w:cnfStyle w:val="001000000000" w:firstRow="0" w:lastRow="0" w:firstColumn="1" w:lastColumn="0" w:oddVBand="0" w:evenVBand="0" w:oddHBand="0" w:evenHBand="0" w:firstRowFirstColumn="0" w:firstRowLastColumn="0" w:lastRowFirstColumn="0" w:lastRowLastColumn="0"/>
            <w:tcW w:w="1262" w:type="pct"/>
            <w:vAlign w:val="center"/>
          </w:tcPr>
          <w:p w14:paraId="6FEFE16B" w14:textId="77777777" w:rsidR="00F83731" w:rsidRPr="008C05C0" w:rsidRDefault="00F83731" w:rsidP="008C05C0">
            <w:pPr>
              <w:spacing w:before="20" w:after="20"/>
              <w:rPr>
                <w:rFonts w:cs="Arial"/>
                <w:bCs w:val="0"/>
              </w:rPr>
            </w:pPr>
            <w:r w:rsidRPr="0045530A">
              <w:rPr>
                <w:rFonts w:cs="Arial"/>
              </w:rPr>
              <w:t>Total</w:t>
            </w:r>
          </w:p>
        </w:tc>
        <w:tc>
          <w:tcPr>
            <w:tcW w:w="1246" w:type="pct"/>
            <w:vAlign w:val="center"/>
          </w:tcPr>
          <w:p w14:paraId="60A7A6AD" w14:textId="77777777" w:rsidR="00F83731" w:rsidRPr="008C05C0"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
              </w:rPr>
            </w:pPr>
            <w:r>
              <w:rPr>
                <w:rFonts w:cs="Arial"/>
                <w:b/>
              </w:rPr>
              <w:t>5</w:t>
            </w:r>
          </w:p>
        </w:tc>
        <w:tc>
          <w:tcPr>
            <w:tcW w:w="1246" w:type="pct"/>
            <w:vAlign w:val="center"/>
          </w:tcPr>
          <w:p w14:paraId="1AB22EC4" w14:textId="77777777" w:rsidR="00F83731" w:rsidRPr="008C05C0"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
              </w:rPr>
            </w:pPr>
            <w:r>
              <w:rPr>
                <w:rFonts w:cs="Arial"/>
                <w:b/>
              </w:rPr>
              <w:t>4</w:t>
            </w:r>
          </w:p>
        </w:tc>
        <w:tc>
          <w:tcPr>
            <w:tcW w:w="1246" w:type="pct"/>
          </w:tcPr>
          <w:p w14:paraId="40B8C89B" w14:textId="77777777" w:rsidR="00F83731" w:rsidRPr="008C05C0"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
                <w:color w:val="000000"/>
              </w:rPr>
            </w:pPr>
            <w:r>
              <w:rPr>
                <w:rFonts w:cs="Arial"/>
                <w:b/>
                <w:color w:val="000000"/>
              </w:rPr>
              <w:t>9</w:t>
            </w:r>
          </w:p>
        </w:tc>
      </w:tr>
    </w:tbl>
    <w:p w14:paraId="449E299A" w14:textId="77777777" w:rsidR="00F83731" w:rsidRDefault="00F83731" w:rsidP="00F83731">
      <w:pPr>
        <w:rPr>
          <w:lang w:eastAsia="en-US"/>
        </w:rPr>
      </w:pPr>
    </w:p>
    <w:p w14:paraId="02AEC6CD" w14:textId="77777777" w:rsidR="00F83731" w:rsidRDefault="00F83731" w:rsidP="00F83731">
      <w:pPr>
        <w:rPr>
          <w:lang w:eastAsia="en-US"/>
        </w:rPr>
      </w:pPr>
      <w:r>
        <w:rPr>
          <w:lang w:eastAsia="en-US"/>
        </w:rPr>
        <w:t xml:space="preserve">Based on the materials shared in </w:t>
      </w:r>
      <w:r w:rsidRPr="0045530A">
        <w:rPr>
          <w:lang w:eastAsia="en-US"/>
        </w:rPr>
        <w:t>DR043 Firewall Separation of Management and Data Networks v1.1.docx</w:t>
      </w:r>
      <w:r>
        <w:rPr>
          <w:lang w:eastAsia="en-US"/>
        </w:rPr>
        <w:t xml:space="preserve"> section 6.1, the stated traffic management volumes that will </w:t>
      </w:r>
      <w:proofErr w:type="spellStart"/>
      <w:r>
        <w:rPr>
          <w:lang w:eastAsia="en-US"/>
        </w:rPr>
        <w:t>transit</w:t>
      </w:r>
      <w:proofErr w:type="spellEnd"/>
      <w:r>
        <w:rPr>
          <w:lang w:eastAsia="en-US"/>
        </w:rPr>
        <w:t xml:space="preserve"> the new firewalls are:</w:t>
      </w:r>
    </w:p>
    <w:p w14:paraId="060D4F63" w14:textId="77777777" w:rsidR="00F83731" w:rsidRDefault="00F83731" w:rsidP="00F83731">
      <w:pPr>
        <w:pStyle w:val="ListParagraph"/>
        <w:numPr>
          <w:ilvl w:val="0"/>
          <w:numId w:val="25"/>
        </w:numPr>
      </w:pPr>
      <w:r>
        <w:t>Pre-production:18082.53 Mbps</w:t>
      </w:r>
    </w:p>
    <w:p w14:paraId="47AB4330" w14:textId="77777777" w:rsidR="00F83731" w:rsidRDefault="00F83731" w:rsidP="00F83731">
      <w:pPr>
        <w:pStyle w:val="ListParagraph"/>
        <w:numPr>
          <w:ilvl w:val="0"/>
          <w:numId w:val="25"/>
        </w:numPr>
      </w:pPr>
      <w:r>
        <w:t>Production: 31680.34 Mbps</w:t>
      </w:r>
    </w:p>
    <w:p w14:paraId="103D5815" w14:textId="77777777" w:rsidR="00F83731" w:rsidRDefault="00F83731" w:rsidP="00F83731">
      <w:r>
        <w:t>These figures appear to be very high – they will be used for the purposes of the bid response to size the devices, and then re-examined during the delivery phase.</w:t>
      </w:r>
    </w:p>
    <w:p w14:paraId="1C68C50B" w14:textId="77777777" w:rsidR="00F83731" w:rsidRPr="00FA7833" w:rsidRDefault="00F83731" w:rsidP="00F83731">
      <w:pPr>
        <w:rPr>
          <w:lang w:eastAsia="en-US"/>
        </w:rPr>
      </w:pPr>
      <w:r>
        <w:rPr>
          <w:lang w:eastAsia="en-US"/>
        </w:rPr>
        <w:t xml:space="preserve">Once the firewall devices are installed, the main build activity is to analyse the existing rules to identify those relating to business / management traffic, move </w:t>
      </w:r>
      <w:r w:rsidRPr="00FA7833">
        <w:rPr>
          <w:lang w:eastAsia="en-US"/>
        </w:rPr>
        <w:t>the identified rules to the new firewalls and test that all routes work correctly.</w:t>
      </w:r>
    </w:p>
    <w:p w14:paraId="7A5BFF4C" w14:textId="77777777" w:rsidR="00F83731" w:rsidRDefault="00F83731" w:rsidP="00F83731">
      <w:pPr>
        <w:rPr>
          <w:lang w:val="en-US" w:eastAsia="en-US"/>
        </w:rPr>
      </w:pPr>
      <w:r w:rsidRPr="00FA7833">
        <w:rPr>
          <w:lang w:val="en-US" w:eastAsia="en-US"/>
        </w:rPr>
        <w:t xml:space="preserve">A technology selection is required for the new firewalls, with the main options being Cisco and </w:t>
      </w:r>
      <w:proofErr w:type="spellStart"/>
      <w:r w:rsidRPr="00FA7833">
        <w:rPr>
          <w:lang w:val="en-US" w:eastAsia="en-US"/>
        </w:rPr>
        <w:t>Fortigate</w:t>
      </w:r>
      <w:proofErr w:type="spellEnd"/>
      <w:r w:rsidRPr="00FA7833">
        <w:rPr>
          <w:lang w:val="en-US" w:eastAsia="en-US"/>
        </w:rPr>
        <w:t xml:space="preserve">. Our recommendation is to use </w:t>
      </w:r>
      <w:proofErr w:type="spellStart"/>
      <w:r w:rsidRPr="00FA7833">
        <w:rPr>
          <w:lang w:val="en-US" w:eastAsia="en-US"/>
        </w:rPr>
        <w:t>Fortigate</w:t>
      </w:r>
      <w:proofErr w:type="spellEnd"/>
      <w:r w:rsidRPr="00FA7833">
        <w:rPr>
          <w:lang w:val="en-US" w:eastAsia="en-US"/>
        </w:rPr>
        <w:t xml:space="preserve"> as they are lower </w:t>
      </w:r>
      <w:proofErr w:type="gramStart"/>
      <w:r w:rsidRPr="00FA7833">
        <w:rPr>
          <w:lang w:val="en-US" w:eastAsia="en-US"/>
        </w:rPr>
        <w:t>cost, and</w:t>
      </w:r>
      <w:proofErr w:type="gramEnd"/>
      <w:r w:rsidRPr="00FA7833">
        <w:rPr>
          <w:lang w:val="en-US" w:eastAsia="en-US"/>
        </w:rPr>
        <w:t xml:space="preserve"> have more features including longer log storage. Our teams are familiar working with both brands, with </w:t>
      </w:r>
      <w:proofErr w:type="spellStart"/>
      <w:r w:rsidRPr="00FA7833">
        <w:rPr>
          <w:lang w:val="en-US" w:eastAsia="en-US"/>
        </w:rPr>
        <w:t>Fortigate</w:t>
      </w:r>
      <w:proofErr w:type="spellEnd"/>
      <w:r w:rsidRPr="00FA7833">
        <w:rPr>
          <w:lang w:val="en-US" w:eastAsia="en-US"/>
        </w:rPr>
        <w:t xml:space="preserve"> also being viewed as more flexible to work with.</w:t>
      </w:r>
    </w:p>
    <w:p w14:paraId="365E11AD" w14:textId="77777777" w:rsidR="00F83731" w:rsidRDefault="00F83731" w:rsidP="00F83731">
      <w:pPr>
        <w:rPr>
          <w:lang w:val="en-US" w:eastAsia="en-US"/>
        </w:rPr>
      </w:pPr>
      <w:r>
        <w:rPr>
          <w:lang w:val="en-US" w:eastAsia="en-US"/>
        </w:rPr>
        <w:t xml:space="preserve">The DR043 document highlights the need to move servers from management to business VLANs to support the separation.  </w:t>
      </w:r>
    </w:p>
    <w:p w14:paraId="51D8F87B" w14:textId="3E2F0417" w:rsidR="00F83731" w:rsidRDefault="00F83731" w:rsidP="00F83731">
      <w:pPr>
        <w:pStyle w:val="ListParagraph"/>
        <w:numPr>
          <w:ilvl w:val="0"/>
          <w:numId w:val="33"/>
        </w:numPr>
      </w:pPr>
      <w:r>
        <w:t xml:space="preserve">Aware </w:t>
      </w:r>
      <w:proofErr w:type="spellStart"/>
      <w:r>
        <w:t>BioSP</w:t>
      </w:r>
      <w:proofErr w:type="spellEnd"/>
      <w:r>
        <w:t xml:space="preserve"> database.  Reviewing the DR240-08 SQL Server 2016 LLD, this is described as a separate database instance from the other management servers. This is corroborated by the hardware asset register which shows a separate SQL Server VM for Aware.  As such it is assumed there is a small amount of effort to move this VM to a business VLAN, but no need to provision an additional VM / SQL server instance</w:t>
      </w:r>
    </w:p>
    <w:p w14:paraId="0BC17056" w14:textId="37DD54D3" w:rsidR="00F83731" w:rsidRDefault="00F83731" w:rsidP="00F83731">
      <w:pPr>
        <w:pStyle w:val="ListParagraph"/>
        <w:numPr>
          <w:ilvl w:val="0"/>
          <w:numId w:val="33"/>
        </w:numPr>
      </w:pPr>
      <w:r>
        <w:t>The Audit database which is currently on the management SQL Server instance needs to be moved to the business zone. This will need a new two node (per environment) cluster to host this database instance.</w:t>
      </w:r>
      <w:r w:rsidR="00E70E3B">
        <w:t xml:space="preserve"> There is assumed to be sufficient capacity to create these additional virtual machines.</w:t>
      </w:r>
    </w:p>
    <w:p w14:paraId="16FF4B11" w14:textId="4E8A9DB8" w:rsidR="00F83731" w:rsidRDefault="00F83731" w:rsidP="00F83731">
      <w:pPr>
        <w:pStyle w:val="ListParagraph"/>
        <w:numPr>
          <w:ilvl w:val="1"/>
          <w:numId w:val="33"/>
        </w:numPr>
      </w:pPr>
      <w:r>
        <w:t xml:space="preserve">Production: two-node cluster SQL Server </w:t>
      </w:r>
      <w:r w:rsidR="00295F5B">
        <w:t>2016 Enterprise</w:t>
      </w:r>
      <w:r>
        <w:t xml:space="preserve"> and Windows Server 2016 Standard</w:t>
      </w:r>
      <w:r w:rsidR="00295F5B">
        <w:t>; and additional base software agents</w:t>
      </w:r>
    </w:p>
    <w:p w14:paraId="5AEF8B03" w14:textId="44D7622A" w:rsidR="00F83731" w:rsidRDefault="00F83731" w:rsidP="00F83731">
      <w:pPr>
        <w:pStyle w:val="ListParagraph"/>
        <w:numPr>
          <w:ilvl w:val="1"/>
          <w:numId w:val="33"/>
        </w:numPr>
      </w:pPr>
      <w:r>
        <w:t xml:space="preserve">Pre-production 2: two-node cluster SQL Server </w:t>
      </w:r>
      <w:r w:rsidR="00295F5B">
        <w:t>2016 Enterprise</w:t>
      </w:r>
      <w:r>
        <w:t xml:space="preserve"> and Windows </w:t>
      </w:r>
      <w:r w:rsidR="00295F5B">
        <w:t>Server 2016 Standard; and additional base software agents</w:t>
      </w:r>
    </w:p>
    <w:p w14:paraId="32B4E901" w14:textId="77777777" w:rsidR="00F83731" w:rsidRDefault="00F83731" w:rsidP="00F83731">
      <w:pPr>
        <w:pStyle w:val="ListParagraph"/>
        <w:numPr>
          <w:ilvl w:val="1"/>
          <w:numId w:val="33"/>
        </w:numPr>
      </w:pPr>
      <w:r>
        <w:lastRenderedPageBreak/>
        <w:t>Pre-production 1: it is understood that the management tooling is installed only in PP2 to support both PP1 so not required in this environment</w:t>
      </w:r>
    </w:p>
    <w:p w14:paraId="615B88F4" w14:textId="77777777" w:rsidR="00F83731" w:rsidRDefault="00F83731" w:rsidP="00F83731">
      <w:pPr>
        <w:pStyle w:val="ListParagraph"/>
        <w:numPr>
          <w:ilvl w:val="1"/>
          <w:numId w:val="33"/>
        </w:numPr>
      </w:pPr>
      <w:r>
        <w:t>Staging / Development: there is no requirement for separation in these environments so the database will not be separated.</w:t>
      </w:r>
    </w:p>
    <w:p w14:paraId="0FA1DE52" w14:textId="09035D96" w:rsidR="00F83731" w:rsidRDefault="00F83731" w:rsidP="00F83731">
      <w:r>
        <w:t xml:space="preserve">The additional audit database </w:t>
      </w:r>
      <w:r w:rsidR="000D0313">
        <w:t>VMs</w:t>
      </w:r>
      <w:r>
        <w:t xml:space="preserve"> will require the additional software licences to be added to the bill of materials.</w:t>
      </w:r>
    </w:p>
    <w:p w14:paraId="4FDAB5EC" w14:textId="77777777" w:rsidR="00F83731" w:rsidRDefault="00F83731" w:rsidP="00F83731"/>
    <w:tbl>
      <w:tblPr>
        <w:tblStyle w:val="GridTable1Light-Accent5"/>
        <w:tblW w:w="4875" w:type="pct"/>
        <w:tblLook w:val="04A0" w:firstRow="1" w:lastRow="0" w:firstColumn="1" w:lastColumn="0" w:noHBand="0" w:noVBand="1"/>
      </w:tblPr>
      <w:tblGrid>
        <w:gridCol w:w="6092"/>
        <w:gridCol w:w="2693"/>
      </w:tblGrid>
      <w:tr w:rsidR="00F83731" w:rsidRPr="008F6B5F" w14:paraId="2B458E6B"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467" w:type="pct"/>
            <w:shd w:val="clear" w:color="auto" w:fill="DEEAF6" w:themeFill="accent1" w:themeFillTint="33"/>
          </w:tcPr>
          <w:p w14:paraId="1481F92D" w14:textId="77777777" w:rsidR="00F83731" w:rsidRPr="008F6B5F" w:rsidRDefault="00F83731" w:rsidP="008C05C0">
            <w:pPr>
              <w:spacing w:before="20" w:after="20"/>
              <w:rPr>
                <w:rFonts w:cs="Arial"/>
              </w:rPr>
            </w:pPr>
            <w:r>
              <w:rPr>
                <w:rFonts w:cs="Arial"/>
              </w:rPr>
              <w:t>Software Licences</w:t>
            </w:r>
          </w:p>
        </w:tc>
        <w:tc>
          <w:tcPr>
            <w:tcW w:w="1533" w:type="pct"/>
            <w:shd w:val="clear" w:color="auto" w:fill="DEEAF6" w:themeFill="accent1" w:themeFillTint="33"/>
          </w:tcPr>
          <w:p w14:paraId="5940F00A" w14:textId="77777777" w:rsidR="00F83731" w:rsidRPr="008F6B5F" w:rsidRDefault="00F83731" w:rsidP="008C05C0">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Count</w:t>
            </w:r>
          </w:p>
        </w:tc>
      </w:tr>
      <w:tr w:rsidR="00F83731" w:rsidRPr="008F6B5F" w14:paraId="56572058"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26757018" w14:textId="77777777" w:rsidR="00F83731" w:rsidRPr="008F6B5F" w:rsidRDefault="00F83731" w:rsidP="008C05C0">
            <w:pPr>
              <w:spacing w:before="20" w:after="20"/>
              <w:rPr>
                <w:rFonts w:cs="Arial"/>
                <w:b w:val="0"/>
                <w:bCs w:val="0"/>
                <w:lang w:eastAsia="en-US"/>
              </w:rPr>
            </w:pPr>
            <w:r>
              <w:rPr>
                <w:rFonts w:cs="Arial"/>
                <w:b w:val="0"/>
                <w:bCs w:val="0"/>
                <w:lang w:eastAsia="en-US"/>
              </w:rPr>
              <w:t xml:space="preserve">Microsoft </w:t>
            </w:r>
            <w:r w:rsidRPr="00B917F5">
              <w:rPr>
                <w:rFonts w:cs="Arial"/>
                <w:b w:val="0"/>
                <w:bCs w:val="0"/>
                <w:lang w:eastAsia="en-US"/>
              </w:rPr>
              <w:t>Windows Server 2016 Standard Edition</w:t>
            </w:r>
          </w:p>
        </w:tc>
        <w:tc>
          <w:tcPr>
            <w:tcW w:w="1533" w:type="pct"/>
            <w:vAlign w:val="center"/>
          </w:tcPr>
          <w:p w14:paraId="025A1EAA"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r w:rsidR="00F83731" w:rsidRPr="008F6B5F" w14:paraId="7BF8C78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6780BFD6" w14:textId="77777777" w:rsidR="00F83731" w:rsidRPr="008F6B5F" w:rsidRDefault="00F83731" w:rsidP="008C05C0">
            <w:pPr>
              <w:spacing w:before="20" w:after="20"/>
              <w:rPr>
                <w:rFonts w:cs="Arial"/>
                <w:b w:val="0"/>
              </w:rPr>
            </w:pPr>
            <w:r>
              <w:rPr>
                <w:rFonts w:cs="Arial"/>
                <w:b w:val="0"/>
              </w:rPr>
              <w:t xml:space="preserve">Microsoft </w:t>
            </w:r>
            <w:r w:rsidRPr="00B917F5">
              <w:rPr>
                <w:rFonts w:cs="Arial"/>
                <w:b w:val="0"/>
              </w:rPr>
              <w:t>SQL Server 2016 Enterprise</w:t>
            </w:r>
          </w:p>
        </w:tc>
        <w:tc>
          <w:tcPr>
            <w:tcW w:w="1533" w:type="pct"/>
            <w:vAlign w:val="center"/>
          </w:tcPr>
          <w:p w14:paraId="514C6CDA" w14:textId="2CEF2CAC" w:rsidR="00F83731" w:rsidRPr="008F6B5F" w:rsidRDefault="00FD7B2B"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r w:rsidR="00F83731" w:rsidRPr="008F6B5F" w14:paraId="3E352A4A"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120C5CB1" w14:textId="77777777" w:rsidR="00F83731" w:rsidRPr="008F6B5F" w:rsidRDefault="00F83731" w:rsidP="008C05C0">
            <w:pPr>
              <w:spacing w:before="20" w:after="20"/>
              <w:rPr>
                <w:rFonts w:cs="Arial"/>
                <w:b w:val="0"/>
              </w:rPr>
            </w:pPr>
            <w:r>
              <w:rPr>
                <w:rFonts w:cs="Arial"/>
                <w:b w:val="0"/>
              </w:rPr>
              <w:t>Microsoft Remote Desktop Services</w:t>
            </w:r>
          </w:p>
        </w:tc>
        <w:tc>
          <w:tcPr>
            <w:tcW w:w="1533" w:type="pct"/>
            <w:vAlign w:val="center"/>
          </w:tcPr>
          <w:p w14:paraId="7F4CBE80"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r w:rsidR="00F83731" w:rsidRPr="008F6B5F" w14:paraId="345056E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18A4210B" w14:textId="4E94B408" w:rsidR="00F83731" w:rsidRPr="008F6B5F" w:rsidRDefault="00F83731" w:rsidP="008C05C0">
            <w:pPr>
              <w:spacing w:before="20" w:after="20"/>
              <w:rPr>
                <w:rFonts w:cs="Arial"/>
                <w:b w:val="0"/>
              </w:rPr>
            </w:pPr>
            <w:r w:rsidRPr="00B917F5">
              <w:rPr>
                <w:rFonts w:cs="Arial"/>
                <w:b w:val="0"/>
              </w:rPr>
              <w:t>Athene Syncsort</w:t>
            </w:r>
            <w:r w:rsidR="000D0313">
              <w:rPr>
                <w:rFonts w:cs="Arial"/>
                <w:b w:val="0"/>
              </w:rPr>
              <w:t xml:space="preserve"> for Windows VM</w:t>
            </w:r>
          </w:p>
        </w:tc>
        <w:tc>
          <w:tcPr>
            <w:tcW w:w="1533" w:type="pct"/>
            <w:vAlign w:val="center"/>
          </w:tcPr>
          <w:p w14:paraId="6B945366" w14:textId="77777777" w:rsidR="00F83731" w:rsidRPr="008F6B5F"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r w:rsidR="00F83731" w:rsidRPr="008F6B5F" w14:paraId="655D823E"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0923D170" w14:textId="77777777" w:rsidR="00F83731" w:rsidRPr="008F6B5F" w:rsidRDefault="00F83731" w:rsidP="008C05C0">
            <w:pPr>
              <w:spacing w:before="20" w:after="20"/>
              <w:rPr>
                <w:rFonts w:cs="Arial"/>
                <w:b w:val="0"/>
              </w:rPr>
            </w:pPr>
            <w:r w:rsidRPr="00B917F5">
              <w:rPr>
                <w:rFonts w:cs="Arial"/>
                <w:b w:val="0"/>
              </w:rPr>
              <w:t>McAfee Endpoint Security for Window</w:t>
            </w:r>
            <w:r>
              <w:rPr>
                <w:rFonts w:cs="Arial"/>
                <w:b w:val="0"/>
              </w:rPr>
              <w:t>s</w:t>
            </w:r>
          </w:p>
        </w:tc>
        <w:tc>
          <w:tcPr>
            <w:tcW w:w="1533" w:type="pct"/>
            <w:vAlign w:val="center"/>
          </w:tcPr>
          <w:p w14:paraId="3E267B85" w14:textId="77777777" w:rsidR="00F83731"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r w:rsidR="00F83731" w:rsidRPr="008F6B5F" w14:paraId="542E2D6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467" w:type="pct"/>
            <w:vAlign w:val="center"/>
          </w:tcPr>
          <w:p w14:paraId="4F5A7810" w14:textId="77777777" w:rsidR="00F83731" w:rsidRPr="008F6B5F" w:rsidRDefault="00F83731" w:rsidP="008C05C0">
            <w:pPr>
              <w:spacing w:before="20" w:after="20"/>
              <w:rPr>
                <w:rFonts w:cs="Arial"/>
                <w:b w:val="0"/>
              </w:rPr>
            </w:pPr>
            <w:r w:rsidRPr="00B917F5">
              <w:rPr>
                <w:rFonts w:cs="Arial"/>
                <w:b w:val="0"/>
              </w:rPr>
              <w:t>LogRhythm System Monitor Pro Agent Licence</w:t>
            </w:r>
          </w:p>
        </w:tc>
        <w:tc>
          <w:tcPr>
            <w:tcW w:w="1533" w:type="pct"/>
            <w:vAlign w:val="center"/>
          </w:tcPr>
          <w:p w14:paraId="5CBCDB19" w14:textId="77777777" w:rsidR="00F83731" w:rsidRDefault="00F83731" w:rsidP="008C05C0">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4</w:t>
            </w:r>
          </w:p>
        </w:tc>
      </w:tr>
    </w:tbl>
    <w:p w14:paraId="408C4105" w14:textId="77777777" w:rsidR="00F83731" w:rsidRDefault="00F83731" w:rsidP="007E21BD">
      <w:pPr>
        <w:rPr>
          <w:lang w:eastAsia="en-US"/>
        </w:rPr>
      </w:pPr>
    </w:p>
    <w:p w14:paraId="02F52E2B" w14:textId="4249B54E" w:rsidR="00A900BA" w:rsidRDefault="00A900BA" w:rsidP="00A900BA">
      <w:pPr>
        <w:pStyle w:val="Heading2"/>
      </w:pPr>
      <w:bookmarkStart w:id="184" w:name="_Toc124856625"/>
      <w:bookmarkStart w:id="185" w:name="_Toc124856626"/>
      <w:bookmarkStart w:id="186" w:name="_Toc124856627"/>
      <w:bookmarkStart w:id="187" w:name="_Toc124856628"/>
      <w:bookmarkStart w:id="188" w:name="_Toc124856629"/>
      <w:bookmarkStart w:id="189" w:name="_Toc124856630"/>
      <w:bookmarkStart w:id="190" w:name="_Toc124856631"/>
      <w:bookmarkStart w:id="191" w:name="_Toc124856632"/>
      <w:bookmarkStart w:id="192" w:name="_Toc124856633"/>
      <w:bookmarkStart w:id="193" w:name="_Toc124856634"/>
      <w:bookmarkStart w:id="194" w:name="_Toc124856635"/>
      <w:bookmarkStart w:id="195" w:name="_Toc124856636"/>
      <w:bookmarkStart w:id="196" w:name="_Toc124856637"/>
      <w:bookmarkStart w:id="197" w:name="_Toc124856638"/>
      <w:bookmarkStart w:id="198" w:name="_Toc124856639"/>
      <w:bookmarkStart w:id="199" w:name="_Toc124856640"/>
      <w:bookmarkStart w:id="200" w:name="_Toc124856641"/>
      <w:bookmarkStart w:id="201" w:name="_Toc124950227"/>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Performance</w:t>
      </w:r>
      <w:r w:rsidR="00FB7E0A">
        <w:t xml:space="preserve"> Engineering Modelling Approach</w:t>
      </w:r>
      <w:bookmarkEnd w:id="201"/>
    </w:p>
    <w:p w14:paraId="7710790F" w14:textId="6A414991" w:rsidR="00A900BA" w:rsidRPr="00C05EDF" w:rsidRDefault="00A900BA" w:rsidP="00A900BA">
      <w:r w:rsidRPr="00C05EDF">
        <w:t xml:space="preserve">Performance and resilience of the solution are ingrained in </w:t>
      </w:r>
      <w:r w:rsidR="00C05EDF" w:rsidRPr="00C05EDF">
        <w:t xml:space="preserve">IBM’s delivery approach and are </w:t>
      </w:r>
      <w:r w:rsidRPr="00C05EDF">
        <w:t xml:space="preserve">considered </w:t>
      </w:r>
      <w:r w:rsidR="00C05EDF" w:rsidRPr="00C05EDF">
        <w:t>at all stages in the delivery lifecycle</w:t>
      </w:r>
      <w:r w:rsidRPr="00C05EDF">
        <w:t xml:space="preserve">. We </w:t>
      </w:r>
      <w:r w:rsidR="00C05EDF" w:rsidRPr="00C05EDF">
        <w:t xml:space="preserve">use </w:t>
      </w:r>
      <w:r w:rsidRPr="00C05EDF">
        <w:t xml:space="preserve">an IBM global method </w:t>
      </w:r>
      <w:r w:rsidR="00C05EDF" w:rsidRPr="00C05EDF">
        <w:t xml:space="preserve">- </w:t>
      </w:r>
      <w:r w:rsidRPr="00C05EDF">
        <w:t xml:space="preserve">Performance Engineering and Management Method (PEMM) </w:t>
      </w:r>
      <w:r w:rsidR="00C05EDF" w:rsidRPr="00C05EDF">
        <w:t xml:space="preserve">- </w:t>
      </w:r>
      <w:r w:rsidRPr="00C05EDF">
        <w:t xml:space="preserve">whereby an </w:t>
      </w:r>
      <w:r w:rsidR="00C05EDF" w:rsidRPr="00C05EDF">
        <w:t>engineering-based</w:t>
      </w:r>
      <w:r w:rsidRPr="00C05EDF">
        <w:t xml:space="preserve"> approach is taken with performance planning and performance testing. </w:t>
      </w:r>
      <w:r w:rsidR="00C05EDF" w:rsidRPr="00C05EDF">
        <w:t>Using</w:t>
      </w:r>
      <w:r w:rsidRPr="00C05EDF">
        <w:t xml:space="preserve"> PEMM</w:t>
      </w:r>
      <w:r w:rsidR="00C05EDF" w:rsidRPr="00C05EDF">
        <w:t>,</w:t>
      </w:r>
      <w:r w:rsidRPr="00C05EDF">
        <w:t xml:space="preserve"> parametric models are </w:t>
      </w:r>
      <w:proofErr w:type="gramStart"/>
      <w:r w:rsidRPr="00C05EDF">
        <w:t>built</w:t>
      </w:r>
      <w:proofErr w:type="gramEnd"/>
      <w:r w:rsidRPr="00C05EDF">
        <w:t xml:space="preserve"> and performance and capacity budgets are provided to design and development teams to ensure efficient and performant solutions are designed, built and tested to work as specified. </w:t>
      </w:r>
    </w:p>
    <w:p w14:paraId="4E011961" w14:textId="0811BD04" w:rsidR="00A900BA" w:rsidRPr="00350731" w:rsidRDefault="00A900BA" w:rsidP="00A900BA">
      <w:pPr>
        <w:rPr>
          <w:highlight w:val="yellow"/>
        </w:rPr>
      </w:pPr>
      <w:r w:rsidRPr="00C05EDF">
        <w:t xml:space="preserve">Our staff plan </w:t>
      </w:r>
      <w:r w:rsidR="00C05EDF" w:rsidRPr="00C05EDF">
        <w:t xml:space="preserve">includes a </w:t>
      </w:r>
      <w:r w:rsidRPr="00C05EDF">
        <w:t xml:space="preserve">performance architect </w:t>
      </w:r>
      <w:r w:rsidR="00C05EDF" w:rsidRPr="00C05EDF">
        <w:t xml:space="preserve">to receive and review the existing performance and capacity models, and to determine whether to continue to extend them, or alternatively to migrate the base data into IBM’s own ‘RUMPUS’ </w:t>
      </w:r>
      <w:r w:rsidR="00794C52">
        <w:t>(</w:t>
      </w:r>
      <w:r w:rsidR="00794C52" w:rsidRPr="000F68E7">
        <w:t>Re-Usable M</w:t>
      </w:r>
      <w:r w:rsidR="00794C52">
        <w:t xml:space="preserve">odel of the Performance &amp; Utilisation of Systems) </w:t>
      </w:r>
      <w:r w:rsidR="00C05EDF" w:rsidRPr="00C05EDF">
        <w:t>performance model which has been proven and refined over many engagements.</w:t>
      </w:r>
      <w:r w:rsidR="00C05EDF">
        <w:t xml:space="preserve"> We also inclu</w:t>
      </w:r>
      <w:r w:rsidR="00C05EDF" w:rsidRPr="002A3FA1">
        <w:t xml:space="preserve">de </w:t>
      </w:r>
      <w:r w:rsidRPr="002A3FA1">
        <w:t xml:space="preserve">performance </w:t>
      </w:r>
      <w:r w:rsidR="00C05EDF" w:rsidRPr="002A3FA1">
        <w:t xml:space="preserve">test expertise throughout the </w:t>
      </w:r>
      <w:r w:rsidRPr="002A3FA1">
        <w:t>build and test phase</w:t>
      </w:r>
      <w:r w:rsidR="00C05EDF" w:rsidRPr="002A3FA1">
        <w:t xml:space="preserve">s, through to stage. </w:t>
      </w:r>
      <w:r w:rsidR="002A3FA1" w:rsidRPr="002A3FA1">
        <w:t xml:space="preserve">This testing is used to iteratively refine the </w:t>
      </w:r>
      <w:r w:rsidRPr="002A3FA1">
        <w:t>performance model to build confidence in the solution’s ability to meet the performance and capacity requirements</w:t>
      </w:r>
      <w:r w:rsidR="002A3FA1" w:rsidRPr="002A3FA1">
        <w:t xml:space="preserve"> based on real-world data</w:t>
      </w:r>
      <w:r w:rsidRPr="002A3FA1">
        <w:t xml:space="preserve">. </w:t>
      </w:r>
    </w:p>
    <w:p w14:paraId="1B376B7E" w14:textId="0A9E4D5C" w:rsidR="00A900BA" w:rsidRPr="002A3FA1" w:rsidRDefault="00A900BA" w:rsidP="00A900BA">
      <w:r w:rsidRPr="002A3FA1">
        <w:t xml:space="preserve">We recognise the importance of robust performance engineering in the success of the HOB Matcher service. Matcher has a combination of high volumes, large message sizes and low latency. These challenges make the performance modelling and </w:t>
      </w:r>
      <w:r w:rsidR="002A3FA1" w:rsidRPr="002A3FA1">
        <w:t>performance-oriented</w:t>
      </w:r>
      <w:r w:rsidRPr="002A3FA1">
        <w:t xml:space="preserve"> design key elements in ensuring non-functional requirements and SLAs are met.</w:t>
      </w:r>
    </w:p>
    <w:p w14:paraId="38237EAA" w14:textId="77777777" w:rsidR="00A900BA" w:rsidRPr="002A3FA1" w:rsidRDefault="00A900BA" w:rsidP="00A900BA">
      <w:r w:rsidRPr="002A3FA1">
        <w:rPr>
          <w:color w:val="000000"/>
        </w:rPr>
        <w:t>The</w:t>
      </w:r>
      <w:r w:rsidRPr="002A3FA1">
        <w:t xml:space="preserve"> use of modelling gives many benefits, some of these are listed below:</w:t>
      </w:r>
    </w:p>
    <w:tbl>
      <w:tblPr>
        <w:tblStyle w:val="GridTable1Light-Accent5"/>
        <w:tblW w:w="5000" w:type="pct"/>
        <w:tblLook w:val="04A0" w:firstRow="1" w:lastRow="0" w:firstColumn="1" w:lastColumn="0" w:noHBand="0" w:noVBand="1"/>
      </w:tblPr>
      <w:tblGrid>
        <w:gridCol w:w="2123"/>
        <w:gridCol w:w="6887"/>
      </w:tblGrid>
      <w:tr w:rsidR="00A900BA" w:rsidRPr="00350731" w14:paraId="3CE00D09" w14:textId="77777777" w:rsidTr="00742B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78" w:type="pct"/>
            <w:shd w:val="clear" w:color="auto" w:fill="DEEAF6" w:themeFill="accent1" w:themeFillTint="33"/>
          </w:tcPr>
          <w:p w14:paraId="44BF1AF2" w14:textId="77777777" w:rsidR="00A900BA" w:rsidRPr="002A3FA1" w:rsidRDefault="00A900BA" w:rsidP="00742B45">
            <w:pPr>
              <w:spacing w:before="60" w:after="60"/>
            </w:pPr>
            <w:r w:rsidRPr="002A3FA1">
              <w:t>Lifecycle Stage</w:t>
            </w:r>
          </w:p>
        </w:tc>
        <w:tc>
          <w:tcPr>
            <w:tcW w:w="3822" w:type="pct"/>
            <w:shd w:val="clear" w:color="auto" w:fill="DEEAF6" w:themeFill="accent1" w:themeFillTint="33"/>
          </w:tcPr>
          <w:p w14:paraId="727991EC" w14:textId="77777777" w:rsidR="00A900BA" w:rsidRPr="002A3FA1" w:rsidRDefault="00A900BA" w:rsidP="00742B45">
            <w:pPr>
              <w:spacing w:before="60" w:after="60"/>
              <w:cnfStyle w:val="100000000000" w:firstRow="1" w:lastRow="0" w:firstColumn="0" w:lastColumn="0" w:oddVBand="0" w:evenVBand="0" w:oddHBand="0" w:evenHBand="0" w:firstRowFirstColumn="0" w:firstRowLastColumn="0" w:lastRowFirstColumn="0" w:lastRowLastColumn="0"/>
            </w:pPr>
            <w:r w:rsidRPr="002A3FA1">
              <w:t>Benefits</w:t>
            </w:r>
          </w:p>
        </w:tc>
      </w:tr>
      <w:tr w:rsidR="00A900BA" w:rsidRPr="00350731" w14:paraId="48D16B36" w14:textId="77777777" w:rsidTr="00742B45">
        <w:trPr>
          <w:trHeight w:val="75"/>
        </w:trPr>
        <w:tc>
          <w:tcPr>
            <w:cnfStyle w:val="001000000000" w:firstRow="0" w:lastRow="0" w:firstColumn="1" w:lastColumn="0" w:oddVBand="0" w:evenVBand="0" w:oddHBand="0" w:evenHBand="0" w:firstRowFirstColumn="0" w:firstRowLastColumn="0" w:lastRowFirstColumn="0" w:lastRowLastColumn="0"/>
            <w:tcW w:w="1178" w:type="pct"/>
          </w:tcPr>
          <w:p w14:paraId="7A60E74F" w14:textId="2006D262" w:rsidR="00A900BA" w:rsidRPr="002A3FA1" w:rsidRDefault="002A3FA1" w:rsidP="00742B45">
            <w:pPr>
              <w:spacing w:before="60" w:after="60"/>
              <w:rPr>
                <w:b w:val="0"/>
              </w:rPr>
            </w:pPr>
            <w:r w:rsidRPr="002A3FA1">
              <w:rPr>
                <w:b w:val="0"/>
                <w:color w:val="000000"/>
                <w:kern w:val="24"/>
              </w:rPr>
              <w:t>Transition</w:t>
            </w:r>
          </w:p>
        </w:tc>
        <w:tc>
          <w:tcPr>
            <w:tcW w:w="3822" w:type="pct"/>
          </w:tcPr>
          <w:p w14:paraId="182DBAA6" w14:textId="3F8C4850" w:rsidR="002A3FA1" w:rsidRPr="002A3FA1" w:rsidRDefault="002A3FA1" w:rsidP="00742B45">
            <w:pPr>
              <w:spacing w:before="60" w:after="60"/>
              <w:cnfStyle w:val="000000000000" w:firstRow="0" w:lastRow="0" w:firstColumn="0" w:lastColumn="0" w:oddVBand="0" w:evenVBand="0" w:oddHBand="0" w:evenHBand="0" w:firstRowFirstColumn="0" w:firstRowLastColumn="0" w:lastRowFirstColumn="0" w:lastRowLastColumn="0"/>
              <w:rPr>
                <w:color w:val="000000"/>
                <w:kern w:val="24"/>
              </w:rPr>
            </w:pPr>
            <w:r w:rsidRPr="002A3FA1">
              <w:rPr>
                <w:color w:val="000000"/>
                <w:kern w:val="24"/>
              </w:rPr>
              <w:t>Handover and review of existing performance and capacity models for stage 1, which are expected to cover:</w:t>
            </w:r>
          </w:p>
          <w:p w14:paraId="7296C81E" w14:textId="3E34E096" w:rsidR="00A900BA" w:rsidRPr="002A3FA1" w:rsidRDefault="00A900BA" w:rsidP="002A3FA1">
            <w:pPr>
              <w:pStyle w:val="ListParagraph"/>
              <w:numPr>
                <w:ilvl w:val="0"/>
                <w:numId w:val="26"/>
              </w:numPr>
              <w:spacing w:before="60" w:after="60"/>
              <w:cnfStyle w:val="000000000000" w:firstRow="0" w:lastRow="0" w:firstColumn="0" w:lastColumn="0" w:oddVBand="0" w:evenVBand="0" w:oddHBand="0" w:evenHBand="0" w:firstRowFirstColumn="0" w:firstRowLastColumn="0" w:lastRowFirstColumn="0" w:lastRowLastColumn="0"/>
              <w:rPr>
                <w:color w:val="000000"/>
                <w:kern w:val="24"/>
              </w:rPr>
            </w:pPr>
            <w:r w:rsidRPr="002A3FA1">
              <w:rPr>
                <w:color w:val="000000"/>
                <w:kern w:val="24"/>
              </w:rPr>
              <w:t>Estimation of system resources needed to support the business workload (to aid architecture &amp; Infrastructure design).</w:t>
            </w:r>
          </w:p>
          <w:p w14:paraId="1D882202" w14:textId="4C0B99FA" w:rsidR="00A900BA" w:rsidRPr="002A3FA1" w:rsidRDefault="00A900BA" w:rsidP="002A3FA1">
            <w:pPr>
              <w:pStyle w:val="ListParagraph"/>
              <w:numPr>
                <w:ilvl w:val="0"/>
                <w:numId w:val="26"/>
              </w:numPr>
              <w:spacing w:before="60" w:after="60"/>
              <w:cnfStyle w:val="000000000000" w:firstRow="0" w:lastRow="0" w:firstColumn="0" w:lastColumn="0" w:oddVBand="0" w:evenVBand="0" w:oddHBand="0" w:evenHBand="0" w:firstRowFirstColumn="0" w:firstRowLastColumn="0" w:lastRowFirstColumn="0" w:lastRowLastColumn="0"/>
              <w:rPr>
                <w:color w:val="000000" w:themeColor="text1"/>
                <w:kern w:val="24"/>
              </w:rPr>
            </w:pPr>
            <w:r w:rsidRPr="002A3FA1">
              <w:rPr>
                <w:color w:val="000000" w:themeColor="text1"/>
                <w:kern w:val="24"/>
              </w:rPr>
              <w:t>Gives a better view of hardware procurement needs and when that hardware is required</w:t>
            </w:r>
            <w:r w:rsidR="002A3FA1" w:rsidRPr="002A3FA1">
              <w:rPr>
                <w:color w:val="000000" w:themeColor="text1"/>
                <w:kern w:val="24"/>
              </w:rPr>
              <w:t xml:space="preserve"> in advance of committing to additional hardware procurement for stage 3</w:t>
            </w:r>
            <w:r w:rsidRPr="002A3FA1">
              <w:rPr>
                <w:color w:val="000000" w:themeColor="text1"/>
                <w:kern w:val="24"/>
              </w:rPr>
              <w:t>.</w:t>
            </w:r>
          </w:p>
          <w:p w14:paraId="0A8D6AFD" w14:textId="6DCAEECA" w:rsidR="00A900BA" w:rsidRPr="002A3FA1" w:rsidRDefault="00A900BA" w:rsidP="002A3FA1">
            <w:pPr>
              <w:pStyle w:val="ListParagraph"/>
              <w:numPr>
                <w:ilvl w:val="0"/>
                <w:numId w:val="26"/>
              </w:numPr>
              <w:spacing w:before="60" w:after="60"/>
              <w:cnfStyle w:val="000000000000" w:firstRow="0" w:lastRow="0" w:firstColumn="0" w:lastColumn="0" w:oddVBand="0" w:evenVBand="0" w:oddHBand="0" w:evenHBand="0" w:firstRowFirstColumn="0" w:firstRowLastColumn="0" w:lastRowFirstColumn="0" w:lastRowLastColumn="0"/>
              <w:rPr>
                <w:color w:val="000000" w:themeColor="text1"/>
                <w:kern w:val="24"/>
              </w:rPr>
            </w:pPr>
            <w:r w:rsidRPr="002A3FA1">
              <w:rPr>
                <w:color w:val="000000" w:themeColor="text1"/>
                <w:kern w:val="24"/>
              </w:rPr>
              <w:lastRenderedPageBreak/>
              <w:t>Indicates technical performance risk during the design phase so problems can be resolved at that time</w:t>
            </w:r>
            <w:r w:rsidR="002A3FA1" w:rsidRPr="002A3FA1">
              <w:rPr>
                <w:color w:val="000000" w:themeColor="text1"/>
                <w:kern w:val="24"/>
              </w:rPr>
              <w:t xml:space="preserve"> ahead of delivery</w:t>
            </w:r>
            <w:r w:rsidRPr="002A3FA1">
              <w:rPr>
                <w:color w:val="000000" w:themeColor="text1"/>
                <w:kern w:val="24"/>
              </w:rPr>
              <w:t>.</w:t>
            </w:r>
          </w:p>
          <w:p w14:paraId="6E4E3197" w14:textId="77777777" w:rsidR="00A900BA" w:rsidRPr="002A3FA1" w:rsidRDefault="00A900BA" w:rsidP="002A3FA1">
            <w:pPr>
              <w:pStyle w:val="ListParagraph"/>
              <w:numPr>
                <w:ilvl w:val="0"/>
                <w:numId w:val="26"/>
              </w:numPr>
              <w:spacing w:before="60" w:after="60"/>
              <w:cnfStyle w:val="000000000000" w:firstRow="0" w:lastRow="0" w:firstColumn="0" w:lastColumn="0" w:oddVBand="0" w:evenVBand="0" w:oddHBand="0" w:evenHBand="0" w:firstRowFirstColumn="0" w:firstRowLastColumn="0" w:lastRowFirstColumn="0" w:lastRowLastColumn="0"/>
            </w:pPr>
            <w:r w:rsidRPr="002A3FA1">
              <w:rPr>
                <w:color w:val="000000" w:themeColor="text1"/>
                <w:kern w:val="24"/>
              </w:rPr>
              <w:t>Examination of the NFR profile.</w:t>
            </w:r>
          </w:p>
        </w:tc>
      </w:tr>
      <w:tr w:rsidR="00A900BA" w:rsidRPr="00350731" w14:paraId="3B8F9C14" w14:textId="77777777" w:rsidTr="00742B45">
        <w:tc>
          <w:tcPr>
            <w:cnfStyle w:val="001000000000" w:firstRow="0" w:lastRow="0" w:firstColumn="1" w:lastColumn="0" w:oddVBand="0" w:evenVBand="0" w:oddHBand="0" w:evenHBand="0" w:firstRowFirstColumn="0" w:firstRowLastColumn="0" w:lastRowFirstColumn="0" w:lastRowLastColumn="0"/>
            <w:tcW w:w="1178" w:type="pct"/>
          </w:tcPr>
          <w:p w14:paraId="250ACC1D" w14:textId="77777777" w:rsidR="00A900BA" w:rsidRPr="002A3FA1" w:rsidRDefault="00A900BA" w:rsidP="00742B45">
            <w:pPr>
              <w:spacing w:before="60" w:after="60"/>
              <w:rPr>
                <w:b w:val="0"/>
              </w:rPr>
            </w:pPr>
            <w:r w:rsidRPr="002A3FA1">
              <w:rPr>
                <w:b w:val="0"/>
                <w:color w:val="000000" w:themeColor="text1"/>
                <w:kern w:val="24"/>
              </w:rPr>
              <w:lastRenderedPageBreak/>
              <w:t>Build</w:t>
            </w:r>
          </w:p>
        </w:tc>
        <w:tc>
          <w:tcPr>
            <w:tcW w:w="3822" w:type="pct"/>
          </w:tcPr>
          <w:p w14:paraId="2A4531AE" w14:textId="1F88BA4B" w:rsidR="00A900BA" w:rsidRPr="002A3FA1" w:rsidRDefault="00A900BA" w:rsidP="00742B45">
            <w:pPr>
              <w:spacing w:before="60" w:after="60"/>
              <w:cnfStyle w:val="000000000000" w:firstRow="0" w:lastRow="0" w:firstColumn="0" w:lastColumn="0" w:oddVBand="0" w:evenVBand="0" w:oddHBand="0" w:evenHBand="0" w:firstRowFirstColumn="0" w:firstRowLastColumn="0" w:lastRowFirstColumn="0" w:lastRowLastColumn="0"/>
            </w:pPr>
            <w:r w:rsidRPr="002A3FA1">
              <w:rPr>
                <w:color w:val="000000" w:themeColor="text1"/>
                <w:kern w:val="24"/>
              </w:rPr>
              <w:t>Validation of design decisions based on information from code traces or simple tests</w:t>
            </w:r>
            <w:r w:rsidR="00A9046A">
              <w:rPr>
                <w:color w:val="000000" w:themeColor="text1"/>
                <w:kern w:val="24"/>
              </w:rPr>
              <w:t xml:space="preserve"> (</w:t>
            </w:r>
            <w:proofErr w:type="gramStart"/>
            <w:r w:rsidR="00A9046A">
              <w:rPr>
                <w:color w:val="000000" w:themeColor="text1"/>
                <w:kern w:val="24"/>
              </w:rPr>
              <w:t>e.g.</w:t>
            </w:r>
            <w:proofErr w:type="gramEnd"/>
            <w:r w:rsidR="00A9046A">
              <w:rPr>
                <w:color w:val="000000" w:themeColor="text1"/>
                <w:kern w:val="24"/>
              </w:rPr>
              <w:t xml:space="preserve"> stopwatch testing of single transactions)</w:t>
            </w:r>
            <w:r w:rsidRPr="002A3FA1">
              <w:rPr>
                <w:color w:val="000000" w:themeColor="text1"/>
                <w:kern w:val="24"/>
              </w:rPr>
              <w:t>.</w:t>
            </w:r>
          </w:p>
        </w:tc>
      </w:tr>
      <w:tr w:rsidR="00A900BA" w:rsidRPr="00350731" w14:paraId="3955EAB7" w14:textId="77777777" w:rsidTr="00742B45">
        <w:tc>
          <w:tcPr>
            <w:cnfStyle w:val="001000000000" w:firstRow="0" w:lastRow="0" w:firstColumn="1" w:lastColumn="0" w:oddVBand="0" w:evenVBand="0" w:oddHBand="0" w:evenHBand="0" w:firstRowFirstColumn="0" w:firstRowLastColumn="0" w:lastRowFirstColumn="0" w:lastRowLastColumn="0"/>
            <w:tcW w:w="1178" w:type="pct"/>
          </w:tcPr>
          <w:p w14:paraId="0F638A21" w14:textId="77777777" w:rsidR="00A900BA" w:rsidRPr="002A3FA1" w:rsidRDefault="00A900BA" w:rsidP="00742B45">
            <w:pPr>
              <w:spacing w:before="60" w:after="60"/>
              <w:rPr>
                <w:b w:val="0"/>
              </w:rPr>
            </w:pPr>
            <w:r w:rsidRPr="002A3FA1">
              <w:rPr>
                <w:b w:val="0"/>
                <w:color w:val="000000" w:themeColor="text1"/>
                <w:kern w:val="24"/>
              </w:rPr>
              <w:t>Testing</w:t>
            </w:r>
          </w:p>
        </w:tc>
        <w:tc>
          <w:tcPr>
            <w:tcW w:w="3822" w:type="pct"/>
          </w:tcPr>
          <w:p w14:paraId="78B6C5D0" w14:textId="77777777" w:rsidR="00A900BA" w:rsidRPr="002A3FA1" w:rsidRDefault="00A900BA" w:rsidP="00742B45">
            <w:pPr>
              <w:spacing w:before="60" w:after="60"/>
              <w:cnfStyle w:val="000000000000" w:firstRow="0" w:lastRow="0" w:firstColumn="0" w:lastColumn="0" w:oddVBand="0" w:evenVBand="0" w:oddHBand="0" w:evenHBand="0" w:firstRowFirstColumn="0" w:firstRowLastColumn="0" w:lastRowFirstColumn="0" w:lastRowLastColumn="0"/>
              <w:rPr>
                <w:color w:val="000000" w:themeColor="text1"/>
                <w:kern w:val="24"/>
              </w:rPr>
            </w:pPr>
            <w:r w:rsidRPr="002A3FA1">
              <w:rPr>
                <w:color w:val="000000" w:themeColor="text1"/>
                <w:kern w:val="24"/>
              </w:rPr>
              <w:t>Validation of test results (do they make sense) and then the prediction of likely behaviour in production.</w:t>
            </w:r>
          </w:p>
          <w:p w14:paraId="16CFB4C0" w14:textId="77777777" w:rsidR="00A900BA" w:rsidRPr="002A3FA1" w:rsidRDefault="00A900BA" w:rsidP="00742B45">
            <w:pPr>
              <w:spacing w:before="60" w:after="60"/>
              <w:cnfStyle w:val="000000000000" w:firstRow="0" w:lastRow="0" w:firstColumn="0" w:lastColumn="0" w:oddVBand="0" w:evenVBand="0" w:oddHBand="0" w:evenHBand="0" w:firstRowFirstColumn="0" w:firstRowLastColumn="0" w:lastRowFirstColumn="0" w:lastRowLastColumn="0"/>
            </w:pPr>
            <w:r w:rsidRPr="002A3FA1">
              <w:rPr>
                <w:color w:val="000000" w:themeColor="text1"/>
                <w:kern w:val="24"/>
              </w:rPr>
              <w:t>Calibration of the model to improve predictive accuracy.</w:t>
            </w:r>
          </w:p>
        </w:tc>
      </w:tr>
      <w:tr w:rsidR="00A900BA" w:rsidRPr="00350731" w14:paraId="58C7AF78" w14:textId="77777777" w:rsidTr="00742B45">
        <w:tc>
          <w:tcPr>
            <w:cnfStyle w:val="001000000000" w:firstRow="0" w:lastRow="0" w:firstColumn="1" w:lastColumn="0" w:oddVBand="0" w:evenVBand="0" w:oddHBand="0" w:evenHBand="0" w:firstRowFirstColumn="0" w:firstRowLastColumn="0" w:lastRowFirstColumn="0" w:lastRowLastColumn="0"/>
            <w:tcW w:w="1178" w:type="pct"/>
          </w:tcPr>
          <w:p w14:paraId="301A3477" w14:textId="77777777" w:rsidR="00A900BA" w:rsidRPr="002A3FA1" w:rsidRDefault="00A900BA" w:rsidP="00742B45">
            <w:pPr>
              <w:spacing w:before="60" w:after="60"/>
              <w:rPr>
                <w:b w:val="0"/>
              </w:rPr>
            </w:pPr>
            <w:r w:rsidRPr="002A3FA1">
              <w:rPr>
                <w:b w:val="0"/>
                <w:color w:val="000000" w:themeColor="text1"/>
                <w:kern w:val="24"/>
              </w:rPr>
              <w:t>Live running (production)</w:t>
            </w:r>
          </w:p>
        </w:tc>
        <w:tc>
          <w:tcPr>
            <w:tcW w:w="3822" w:type="pct"/>
          </w:tcPr>
          <w:p w14:paraId="785B85BB" w14:textId="77777777" w:rsidR="00A900BA" w:rsidRPr="002A3FA1" w:rsidRDefault="00A900BA" w:rsidP="00742B45">
            <w:pPr>
              <w:spacing w:before="60" w:after="60"/>
              <w:cnfStyle w:val="000000000000" w:firstRow="0" w:lastRow="0" w:firstColumn="0" w:lastColumn="0" w:oddVBand="0" w:evenVBand="0" w:oddHBand="0" w:evenHBand="0" w:firstRowFirstColumn="0" w:firstRowLastColumn="0" w:lastRowFirstColumn="0" w:lastRowLastColumn="0"/>
              <w:rPr>
                <w:rFonts w:eastAsiaTheme="minorEastAsia"/>
                <w:color w:val="000000"/>
                <w:kern w:val="24"/>
              </w:rPr>
            </w:pPr>
            <w:r w:rsidRPr="002A3FA1">
              <w:rPr>
                <w:rFonts w:eastAsiaTheme="minorEastAsia"/>
                <w:color w:val="000000"/>
                <w:kern w:val="24"/>
              </w:rPr>
              <w:t>Prediction and management of performance and capacity as the workload grows (</w:t>
            </w:r>
            <w:proofErr w:type="gramStart"/>
            <w:r w:rsidRPr="002A3FA1">
              <w:rPr>
                <w:rFonts w:eastAsiaTheme="minorEastAsia"/>
                <w:color w:val="000000"/>
                <w:kern w:val="24"/>
              </w:rPr>
              <w:t>e.g.</w:t>
            </w:r>
            <w:proofErr w:type="gramEnd"/>
            <w:r w:rsidRPr="002A3FA1">
              <w:rPr>
                <w:rFonts w:eastAsiaTheme="minorEastAsia"/>
                <w:color w:val="000000"/>
                <w:kern w:val="24"/>
              </w:rPr>
              <w:t xml:space="preserve"> organic growth).</w:t>
            </w:r>
          </w:p>
          <w:p w14:paraId="6A26423B" w14:textId="77777777" w:rsidR="00A900BA" w:rsidRPr="002A3FA1" w:rsidRDefault="00A900BA" w:rsidP="00742B45">
            <w:pPr>
              <w:spacing w:before="60" w:after="60"/>
              <w:cnfStyle w:val="000000000000" w:firstRow="0" w:lastRow="0" w:firstColumn="0" w:lastColumn="0" w:oddVBand="0" w:evenVBand="0" w:oddHBand="0" w:evenHBand="0" w:firstRowFirstColumn="0" w:firstRowLastColumn="0" w:lastRowFirstColumn="0" w:lastRowLastColumn="0"/>
            </w:pPr>
            <w:r w:rsidRPr="002A3FA1">
              <w:rPr>
                <w:rFonts w:eastAsiaTheme="minorEastAsia"/>
                <w:color w:val="000000" w:themeColor="text1"/>
                <w:kern w:val="24"/>
              </w:rPr>
              <w:t>“What if” planning for future change.</w:t>
            </w:r>
          </w:p>
        </w:tc>
      </w:tr>
    </w:tbl>
    <w:p w14:paraId="7FA366DB" w14:textId="3323DE42" w:rsidR="00A900BA" w:rsidRDefault="00A900BA" w:rsidP="00A900BA">
      <w:r w:rsidRPr="002A3FA1">
        <w:t xml:space="preserve">The performance engineering approach </w:t>
      </w:r>
      <w:r w:rsidR="00A9046A">
        <w:t>considers</w:t>
      </w:r>
      <w:r w:rsidRPr="002A3FA1">
        <w:t xml:space="preserve"> both performance and capacity to enable the overall solution to meet non-functional requirements.</w:t>
      </w:r>
    </w:p>
    <w:p w14:paraId="5DEDC722" w14:textId="4E7FDDD9" w:rsidR="00FB7E0A" w:rsidRDefault="00FB7E0A" w:rsidP="00A900BA">
      <w:r>
        <w:t>We will describe our use of these engineering approaches in the sections that follow, focussed on performance, capacity and bandwidth in turn.</w:t>
      </w:r>
    </w:p>
    <w:p w14:paraId="62D3C478" w14:textId="137D3A0E" w:rsidR="00FB7E0A" w:rsidRDefault="00FB7E0A" w:rsidP="00FB7E0A">
      <w:pPr>
        <w:pStyle w:val="Heading2"/>
      </w:pPr>
      <w:bookmarkStart w:id="202" w:name="_Ref112578854"/>
      <w:bookmarkStart w:id="203" w:name="_Toc124950228"/>
      <w:r>
        <w:t>Performance</w:t>
      </w:r>
      <w:bookmarkEnd w:id="202"/>
      <w:bookmarkEnd w:id="203"/>
    </w:p>
    <w:p w14:paraId="6CF9F4FB" w14:textId="4282B00D" w:rsidR="00FB7E0A" w:rsidRDefault="00FB7E0A" w:rsidP="00FB7E0A">
      <w:r w:rsidRPr="000F68E7">
        <w:t xml:space="preserve">This section gives a high-level description of how </w:t>
      </w:r>
      <w:r>
        <w:t>we will establish a performance baseline and then maintain and extend this through stages 2</w:t>
      </w:r>
      <w:r w:rsidR="00A9046A">
        <w:t xml:space="preserve"> to </w:t>
      </w:r>
      <w:r>
        <w:t xml:space="preserve">5 to identify changes and enhancements required to the </w:t>
      </w:r>
      <w:r w:rsidRPr="000F68E7">
        <w:t xml:space="preserve">solution </w:t>
      </w:r>
      <w:r>
        <w:t xml:space="preserve">to </w:t>
      </w:r>
      <w:r w:rsidRPr="000F68E7">
        <w:t xml:space="preserve">meet the required processing volumes </w:t>
      </w:r>
      <w:r>
        <w:t>and transaction response times.</w:t>
      </w:r>
      <w:r w:rsidR="00F15914">
        <w:t xml:space="preserve"> For ‘performance’ we are focussing on the ability of the solution to meet the desired response times whilst operating at the average and peak system load. Considerations of storage and network will be covered in the capacity and bandwidth sections respectively.</w:t>
      </w:r>
    </w:p>
    <w:p w14:paraId="4628D605" w14:textId="49356A82" w:rsidR="00FB7E0A" w:rsidRPr="002A3FA1" w:rsidRDefault="00502864" w:rsidP="00502864">
      <w:pPr>
        <w:pStyle w:val="Heading3"/>
      </w:pPr>
      <w:bookmarkStart w:id="204" w:name="_Toc124950229"/>
      <w:r>
        <w:t>Performance Engineering</w:t>
      </w:r>
      <w:bookmarkEnd w:id="204"/>
    </w:p>
    <w:p w14:paraId="3B45CF66" w14:textId="77777777" w:rsidR="00A900BA" w:rsidRPr="00502864" w:rsidRDefault="00A900BA" w:rsidP="00A900BA">
      <w:r w:rsidRPr="00502864">
        <w:t xml:space="preserve">Our performance engineering approach is: </w:t>
      </w:r>
    </w:p>
    <w:p w14:paraId="00324963" w14:textId="77777777" w:rsidR="00A900BA" w:rsidRPr="00502864" w:rsidRDefault="00A900BA">
      <w:pPr>
        <w:numPr>
          <w:ilvl w:val="0"/>
          <w:numId w:val="6"/>
        </w:numPr>
      </w:pPr>
      <w:r w:rsidRPr="00502864">
        <w:t xml:space="preserve">Start with a static analysis performance model based on non-functional requirements, assumptions and </w:t>
      </w:r>
      <w:proofErr w:type="gramStart"/>
      <w:r w:rsidRPr="00502864">
        <w:t>experience;</w:t>
      </w:r>
      <w:proofErr w:type="gramEnd"/>
    </w:p>
    <w:p w14:paraId="2435F976" w14:textId="77777777" w:rsidR="00A900BA" w:rsidRPr="00502864" w:rsidRDefault="00A900BA">
      <w:pPr>
        <w:numPr>
          <w:ilvl w:val="0"/>
          <w:numId w:val="6"/>
        </w:numPr>
      </w:pPr>
      <w:r w:rsidRPr="00502864">
        <w:t xml:space="preserve">Refine the model by working with vendors of software and hardware to identify existing benchmarks for comparison and also obtain vendor sizing </w:t>
      </w:r>
      <w:proofErr w:type="gramStart"/>
      <w:r w:rsidRPr="00502864">
        <w:t>estimates;</w:t>
      </w:r>
      <w:proofErr w:type="gramEnd"/>
    </w:p>
    <w:p w14:paraId="45AFFAEF" w14:textId="77777777" w:rsidR="00A900BA" w:rsidRPr="00502864" w:rsidRDefault="00A900BA">
      <w:pPr>
        <w:numPr>
          <w:ilvl w:val="0"/>
          <w:numId w:val="6"/>
        </w:numPr>
      </w:pPr>
      <w:r w:rsidRPr="00502864">
        <w:t xml:space="preserve">Provide budgets and targets to design and development </w:t>
      </w:r>
      <w:proofErr w:type="gramStart"/>
      <w:r w:rsidRPr="00502864">
        <w:t>teams;</w:t>
      </w:r>
      <w:proofErr w:type="gramEnd"/>
    </w:p>
    <w:p w14:paraId="0B3A8D9A" w14:textId="2805E286" w:rsidR="00A900BA" w:rsidRPr="00502864" w:rsidRDefault="00A900BA">
      <w:pPr>
        <w:numPr>
          <w:ilvl w:val="0"/>
          <w:numId w:val="6"/>
        </w:numPr>
      </w:pPr>
      <w:r w:rsidRPr="00502864">
        <w:t>Refine the model by designing solution specific benchmark tests (early performance tests) of specific components and feeding the results into the model; and</w:t>
      </w:r>
    </w:p>
    <w:p w14:paraId="6056FA33" w14:textId="77777777" w:rsidR="00A900BA" w:rsidRPr="00502864" w:rsidRDefault="00A900BA">
      <w:pPr>
        <w:numPr>
          <w:ilvl w:val="0"/>
          <w:numId w:val="6"/>
        </w:numPr>
      </w:pPr>
      <w:r w:rsidRPr="00502864">
        <w:t>Refine the model by running full system E2E benchmarks and feeding the results into the model.</w:t>
      </w:r>
    </w:p>
    <w:p w14:paraId="03C96BA5" w14:textId="13730994" w:rsidR="00A900BA" w:rsidRPr="00502864" w:rsidRDefault="00A900BA" w:rsidP="00A900BA">
      <w:r w:rsidRPr="00502864">
        <w:t xml:space="preserve">This approach </w:t>
      </w:r>
      <w:r w:rsidR="00502864">
        <w:t>is illustrated</w:t>
      </w:r>
      <w:r w:rsidRPr="00502864">
        <w:t xml:space="preserve"> in </w:t>
      </w:r>
      <w:r w:rsidRPr="00502864">
        <w:fldChar w:fldCharType="begin"/>
      </w:r>
      <w:r w:rsidRPr="00502864">
        <w:instrText xml:space="preserve"> REF _Ref495409318 \h </w:instrText>
      </w:r>
      <w:r w:rsidR="00350731" w:rsidRPr="00502864">
        <w:instrText xml:space="preserve"> \* MERGEFORMAT </w:instrText>
      </w:r>
      <w:r w:rsidRPr="00502864">
        <w:fldChar w:fldCharType="separate"/>
      </w:r>
      <w:r w:rsidR="003D3CE5" w:rsidRPr="00502864">
        <w:t xml:space="preserve">Figure </w:t>
      </w:r>
      <w:r w:rsidR="003D3CE5">
        <w:rPr>
          <w:noProof/>
        </w:rPr>
        <w:t>17</w:t>
      </w:r>
      <w:r w:rsidRPr="00502864">
        <w:fldChar w:fldCharType="end"/>
      </w:r>
      <w:r w:rsidRPr="00502864">
        <w:t xml:space="preserve"> below.</w:t>
      </w:r>
    </w:p>
    <w:p w14:paraId="613348BE" w14:textId="77777777" w:rsidR="00A900BA" w:rsidRPr="00502864" w:rsidRDefault="00A900BA" w:rsidP="00A900BA">
      <w:pPr>
        <w:keepNext/>
      </w:pPr>
      <w:r w:rsidRPr="00502864">
        <w:rPr>
          <w:noProof/>
        </w:rPr>
        <w:lastRenderedPageBreak/>
        <w:drawing>
          <wp:inline distT="0" distB="0" distL="0" distR="0" wp14:anchorId="544AD846" wp14:editId="5657E9DE">
            <wp:extent cx="5727700" cy="24652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465226"/>
                    </a:xfrm>
                    <a:prstGeom prst="rect">
                      <a:avLst/>
                    </a:prstGeom>
                    <a:noFill/>
                  </pic:spPr>
                </pic:pic>
              </a:graphicData>
            </a:graphic>
          </wp:inline>
        </w:drawing>
      </w:r>
    </w:p>
    <w:p w14:paraId="077A9CE2" w14:textId="179E0168" w:rsidR="00A900BA" w:rsidRPr="00502864" w:rsidRDefault="00A900BA" w:rsidP="00A900BA">
      <w:pPr>
        <w:pStyle w:val="Caption"/>
      </w:pPr>
      <w:bookmarkStart w:id="205" w:name="_Ref495409318"/>
      <w:bookmarkStart w:id="206" w:name="_Toc495413290"/>
      <w:bookmarkStart w:id="207" w:name="_Toc495487943"/>
      <w:r w:rsidRPr="00502864">
        <w:t xml:space="preserve">Figure </w:t>
      </w:r>
      <w:r w:rsidR="00000000">
        <w:fldChar w:fldCharType="begin"/>
      </w:r>
      <w:r w:rsidR="00000000">
        <w:instrText xml:space="preserve"> SEQ Figure \* ARABIC </w:instrText>
      </w:r>
      <w:r w:rsidR="00000000">
        <w:fldChar w:fldCharType="separate"/>
      </w:r>
      <w:r w:rsidR="003D3CE5">
        <w:rPr>
          <w:noProof/>
        </w:rPr>
        <w:t>17</w:t>
      </w:r>
      <w:r w:rsidR="00000000">
        <w:rPr>
          <w:noProof/>
        </w:rPr>
        <w:fldChar w:fldCharType="end"/>
      </w:r>
      <w:bookmarkEnd w:id="205"/>
      <w:r w:rsidR="0062635C">
        <w:t xml:space="preserve"> –</w:t>
      </w:r>
      <w:r w:rsidRPr="00502864">
        <w:t xml:space="preserve"> Performance model life cycle</w:t>
      </w:r>
      <w:bookmarkEnd w:id="206"/>
      <w:bookmarkEnd w:id="207"/>
    </w:p>
    <w:p w14:paraId="4645E8CF" w14:textId="77777777" w:rsidR="00F15914" w:rsidRDefault="00F15914" w:rsidP="00A900BA">
      <w:pPr>
        <w:rPr>
          <w:highlight w:val="yellow"/>
        </w:rPr>
      </w:pPr>
    </w:p>
    <w:p w14:paraId="3658374A" w14:textId="0517E710" w:rsidR="00F15914" w:rsidRPr="00B14A97" w:rsidRDefault="00F15914" w:rsidP="00F15914">
      <w:pPr>
        <w:pStyle w:val="Heading3"/>
      </w:pPr>
      <w:bookmarkStart w:id="208" w:name="_Toc124950230"/>
      <w:r w:rsidRPr="00B14A97">
        <w:t>Performance requirements</w:t>
      </w:r>
      <w:bookmarkEnd w:id="208"/>
    </w:p>
    <w:p w14:paraId="7804E2DB" w14:textId="6BDEE87A" w:rsidR="009A4F4A" w:rsidRPr="00B14A97" w:rsidRDefault="009A4F4A" w:rsidP="00682EB8">
      <w:pPr>
        <w:rPr>
          <w:lang w:eastAsia="en-US"/>
        </w:rPr>
      </w:pPr>
      <w:r w:rsidRPr="00B14A97">
        <w:rPr>
          <w:lang w:eastAsia="en-US"/>
        </w:rPr>
        <w:t>We understand that the required response times have been segmented into a range of response time categories, from half a second to almost 6 hours.</w:t>
      </w:r>
    </w:p>
    <w:tbl>
      <w:tblPr>
        <w:tblStyle w:val="GridTable1Light-Accent51"/>
        <w:tblW w:w="6658" w:type="dxa"/>
        <w:tblLook w:val="04A0" w:firstRow="1" w:lastRow="0" w:firstColumn="1" w:lastColumn="0" w:noHBand="0" w:noVBand="1"/>
      </w:tblPr>
      <w:tblGrid>
        <w:gridCol w:w="2280"/>
        <w:gridCol w:w="4378"/>
      </w:tblGrid>
      <w:tr w:rsidR="009A4F4A" w:rsidRPr="009A4F4A" w14:paraId="6C0A509B" w14:textId="77777777" w:rsidTr="009A4F4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80" w:type="dxa"/>
            <w:shd w:val="clear" w:color="auto" w:fill="B4C7E7"/>
            <w:vAlign w:val="center"/>
            <w:hideMark/>
          </w:tcPr>
          <w:p w14:paraId="64AB8908" w14:textId="77777777" w:rsidR="009A4F4A" w:rsidRPr="009A4F4A" w:rsidRDefault="009A4F4A" w:rsidP="009A4F4A">
            <w:pPr>
              <w:spacing w:before="20" w:after="20"/>
              <w:rPr>
                <w:lang w:eastAsia="en-US"/>
              </w:rPr>
            </w:pPr>
            <w:r w:rsidRPr="009A4F4A">
              <w:rPr>
                <w:lang w:eastAsia="en-US"/>
              </w:rPr>
              <w:t>Response Time Category</w:t>
            </w:r>
          </w:p>
        </w:tc>
        <w:tc>
          <w:tcPr>
            <w:tcW w:w="4378" w:type="dxa"/>
            <w:shd w:val="clear" w:color="auto" w:fill="B4C7E7"/>
            <w:vAlign w:val="center"/>
            <w:hideMark/>
          </w:tcPr>
          <w:p w14:paraId="23B4D98A" w14:textId="693D46EA" w:rsidR="009A4F4A" w:rsidRPr="009A4F4A" w:rsidRDefault="009A4F4A" w:rsidP="009A4F4A">
            <w:pPr>
              <w:spacing w:before="20" w:after="20"/>
              <w:cnfStyle w:val="100000000000" w:firstRow="1" w:lastRow="0" w:firstColumn="0" w:lastColumn="0" w:oddVBand="0" w:evenVBand="0" w:oddHBand="0" w:evenHBand="0" w:firstRowFirstColumn="0" w:firstRowLastColumn="0" w:lastRowFirstColumn="0" w:lastRowLastColumn="0"/>
              <w:rPr>
                <w:lang w:eastAsia="en-US"/>
              </w:rPr>
            </w:pPr>
            <w:r w:rsidRPr="009A4F4A">
              <w:rPr>
                <w:lang w:eastAsia="en-US"/>
              </w:rPr>
              <w:t>Matcher Subsystem Response Time Target (seconds)</w:t>
            </w:r>
          </w:p>
        </w:tc>
      </w:tr>
      <w:tr w:rsidR="009A4F4A" w:rsidRPr="009A4F4A" w14:paraId="3811C2E1"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62C34377" w14:textId="77777777" w:rsidR="009A4F4A" w:rsidRPr="009A4F4A" w:rsidRDefault="009A4F4A" w:rsidP="009A4F4A">
            <w:pPr>
              <w:spacing w:before="20" w:after="20"/>
              <w:rPr>
                <w:b w:val="0"/>
                <w:bCs w:val="0"/>
                <w:lang w:eastAsia="en-US"/>
              </w:rPr>
            </w:pPr>
            <w:r w:rsidRPr="009A4F4A">
              <w:rPr>
                <w:b w:val="0"/>
                <w:bCs w:val="0"/>
                <w:lang w:eastAsia="en-US"/>
              </w:rPr>
              <w:t>1</w:t>
            </w:r>
          </w:p>
        </w:tc>
        <w:tc>
          <w:tcPr>
            <w:tcW w:w="4378" w:type="dxa"/>
            <w:vAlign w:val="center"/>
            <w:hideMark/>
          </w:tcPr>
          <w:p w14:paraId="7800217D"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0.5</w:t>
            </w:r>
          </w:p>
        </w:tc>
      </w:tr>
      <w:tr w:rsidR="009A4F4A" w:rsidRPr="009A4F4A" w14:paraId="0FFE6A73"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1C6DFEFE" w14:textId="77777777" w:rsidR="009A4F4A" w:rsidRPr="009A4F4A" w:rsidRDefault="009A4F4A" w:rsidP="009A4F4A">
            <w:pPr>
              <w:spacing w:before="20" w:after="20"/>
              <w:rPr>
                <w:b w:val="0"/>
                <w:bCs w:val="0"/>
                <w:lang w:eastAsia="en-US"/>
              </w:rPr>
            </w:pPr>
            <w:r w:rsidRPr="009A4F4A">
              <w:rPr>
                <w:b w:val="0"/>
                <w:bCs w:val="0"/>
                <w:lang w:eastAsia="en-US"/>
              </w:rPr>
              <w:t>2</w:t>
            </w:r>
          </w:p>
        </w:tc>
        <w:tc>
          <w:tcPr>
            <w:tcW w:w="4378" w:type="dxa"/>
            <w:vAlign w:val="center"/>
            <w:hideMark/>
          </w:tcPr>
          <w:p w14:paraId="42DC142A"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2</w:t>
            </w:r>
          </w:p>
        </w:tc>
      </w:tr>
      <w:tr w:rsidR="009A4F4A" w:rsidRPr="009A4F4A" w14:paraId="6F3974BC"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2E46736D" w14:textId="77777777" w:rsidR="009A4F4A" w:rsidRPr="009A4F4A" w:rsidRDefault="009A4F4A" w:rsidP="009A4F4A">
            <w:pPr>
              <w:spacing w:before="20" w:after="20"/>
              <w:rPr>
                <w:b w:val="0"/>
                <w:bCs w:val="0"/>
                <w:lang w:eastAsia="en-US"/>
              </w:rPr>
            </w:pPr>
            <w:r w:rsidRPr="009A4F4A">
              <w:rPr>
                <w:b w:val="0"/>
                <w:bCs w:val="0"/>
                <w:lang w:eastAsia="en-US"/>
              </w:rPr>
              <w:t>3</w:t>
            </w:r>
          </w:p>
        </w:tc>
        <w:tc>
          <w:tcPr>
            <w:tcW w:w="4378" w:type="dxa"/>
            <w:vAlign w:val="center"/>
            <w:hideMark/>
          </w:tcPr>
          <w:p w14:paraId="5FC6F888"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15</w:t>
            </w:r>
          </w:p>
        </w:tc>
      </w:tr>
      <w:tr w:rsidR="009A4F4A" w:rsidRPr="009A4F4A" w14:paraId="1E84FE57"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0A404FC1" w14:textId="77777777" w:rsidR="009A4F4A" w:rsidRPr="009A4F4A" w:rsidRDefault="009A4F4A" w:rsidP="009A4F4A">
            <w:pPr>
              <w:spacing w:before="20" w:after="20"/>
              <w:rPr>
                <w:b w:val="0"/>
                <w:bCs w:val="0"/>
                <w:lang w:eastAsia="en-US"/>
              </w:rPr>
            </w:pPr>
            <w:r w:rsidRPr="009A4F4A">
              <w:rPr>
                <w:b w:val="0"/>
                <w:bCs w:val="0"/>
                <w:lang w:eastAsia="en-US"/>
              </w:rPr>
              <w:t>4</w:t>
            </w:r>
          </w:p>
        </w:tc>
        <w:tc>
          <w:tcPr>
            <w:tcW w:w="4378" w:type="dxa"/>
            <w:vAlign w:val="center"/>
            <w:hideMark/>
          </w:tcPr>
          <w:p w14:paraId="6040518A"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50</w:t>
            </w:r>
          </w:p>
        </w:tc>
      </w:tr>
      <w:tr w:rsidR="009A4F4A" w:rsidRPr="009A4F4A" w14:paraId="7FA6B5F5"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6F1E15F6" w14:textId="77777777" w:rsidR="009A4F4A" w:rsidRPr="009A4F4A" w:rsidRDefault="009A4F4A" w:rsidP="009A4F4A">
            <w:pPr>
              <w:spacing w:before="20" w:after="20"/>
              <w:rPr>
                <w:b w:val="0"/>
                <w:bCs w:val="0"/>
                <w:lang w:eastAsia="en-US"/>
              </w:rPr>
            </w:pPr>
            <w:r w:rsidRPr="009A4F4A">
              <w:rPr>
                <w:b w:val="0"/>
                <w:bCs w:val="0"/>
                <w:lang w:eastAsia="en-US"/>
              </w:rPr>
              <w:t>5</w:t>
            </w:r>
          </w:p>
        </w:tc>
        <w:tc>
          <w:tcPr>
            <w:tcW w:w="4378" w:type="dxa"/>
            <w:vAlign w:val="center"/>
            <w:hideMark/>
          </w:tcPr>
          <w:p w14:paraId="703D6DB5"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120</w:t>
            </w:r>
          </w:p>
        </w:tc>
      </w:tr>
      <w:tr w:rsidR="009A4F4A" w:rsidRPr="009A4F4A" w14:paraId="6D3A0209"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399F65ED" w14:textId="77777777" w:rsidR="009A4F4A" w:rsidRPr="009A4F4A" w:rsidRDefault="009A4F4A" w:rsidP="009A4F4A">
            <w:pPr>
              <w:spacing w:before="20" w:after="20"/>
              <w:rPr>
                <w:b w:val="0"/>
                <w:bCs w:val="0"/>
                <w:lang w:eastAsia="en-US"/>
              </w:rPr>
            </w:pPr>
            <w:r w:rsidRPr="009A4F4A">
              <w:rPr>
                <w:b w:val="0"/>
                <w:bCs w:val="0"/>
                <w:lang w:eastAsia="en-US"/>
              </w:rPr>
              <w:t>6</w:t>
            </w:r>
          </w:p>
        </w:tc>
        <w:tc>
          <w:tcPr>
            <w:tcW w:w="4378" w:type="dxa"/>
            <w:vAlign w:val="center"/>
            <w:hideMark/>
          </w:tcPr>
          <w:p w14:paraId="3315FA8F"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260</w:t>
            </w:r>
          </w:p>
        </w:tc>
      </w:tr>
      <w:tr w:rsidR="009A4F4A" w:rsidRPr="009A4F4A" w14:paraId="00771C25"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656CF50D" w14:textId="77777777" w:rsidR="009A4F4A" w:rsidRPr="009A4F4A" w:rsidRDefault="009A4F4A" w:rsidP="009A4F4A">
            <w:pPr>
              <w:spacing w:before="20" w:after="20"/>
              <w:rPr>
                <w:b w:val="0"/>
                <w:bCs w:val="0"/>
                <w:lang w:eastAsia="en-US"/>
              </w:rPr>
            </w:pPr>
            <w:r w:rsidRPr="009A4F4A">
              <w:rPr>
                <w:b w:val="0"/>
                <w:bCs w:val="0"/>
                <w:lang w:eastAsia="en-US"/>
              </w:rPr>
              <w:t>7</w:t>
            </w:r>
          </w:p>
        </w:tc>
        <w:tc>
          <w:tcPr>
            <w:tcW w:w="4378" w:type="dxa"/>
            <w:vAlign w:val="center"/>
            <w:hideMark/>
          </w:tcPr>
          <w:p w14:paraId="2001CF36"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500</w:t>
            </w:r>
          </w:p>
        </w:tc>
      </w:tr>
      <w:tr w:rsidR="009A4F4A" w:rsidRPr="009A4F4A" w14:paraId="07549EEC"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747F5C87" w14:textId="77777777" w:rsidR="009A4F4A" w:rsidRPr="009A4F4A" w:rsidRDefault="009A4F4A" w:rsidP="009A4F4A">
            <w:pPr>
              <w:spacing w:before="20" w:after="20"/>
              <w:rPr>
                <w:b w:val="0"/>
                <w:bCs w:val="0"/>
                <w:lang w:eastAsia="en-US"/>
              </w:rPr>
            </w:pPr>
            <w:r w:rsidRPr="009A4F4A">
              <w:rPr>
                <w:b w:val="0"/>
                <w:bCs w:val="0"/>
                <w:lang w:eastAsia="en-US"/>
              </w:rPr>
              <w:t>8</w:t>
            </w:r>
          </w:p>
        </w:tc>
        <w:tc>
          <w:tcPr>
            <w:tcW w:w="4378" w:type="dxa"/>
            <w:vAlign w:val="center"/>
            <w:hideMark/>
          </w:tcPr>
          <w:p w14:paraId="550DA3E0"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1100</w:t>
            </w:r>
          </w:p>
        </w:tc>
      </w:tr>
      <w:tr w:rsidR="009A4F4A" w:rsidRPr="009A4F4A" w14:paraId="4FC695C1"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54616F57" w14:textId="77777777" w:rsidR="009A4F4A" w:rsidRPr="009A4F4A" w:rsidRDefault="009A4F4A" w:rsidP="009A4F4A">
            <w:pPr>
              <w:spacing w:before="20" w:after="20"/>
              <w:rPr>
                <w:b w:val="0"/>
                <w:bCs w:val="0"/>
                <w:lang w:eastAsia="en-US"/>
              </w:rPr>
            </w:pPr>
            <w:r w:rsidRPr="009A4F4A">
              <w:rPr>
                <w:b w:val="0"/>
                <w:bCs w:val="0"/>
                <w:lang w:eastAsia="en-US"/>
              </w:rPr>
              <w:t>9</w:t>
            </w:r>
          </w:p>
        </w:tc>
        <w:tc>
          <w:tcPr>
            <w:tcW w:w="4378" w:type="dxa"/>
            <w:vAlign w:val="center"/>
            <w:hideMark/>
          </w:tcPr>
          <w:p w14:paraId="38F951DE"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3300</w:t>
            </w:r>
          </w:p>
        </w:tc>
      </w:tr>
      <w:tr w:rsidR="009A4F4A" w:rsidRPr="009A4F4A" w14:paraId="19E588D3" w14:textId="77777777" w:rsidTr="009A4F4A">
        <w:trPr>
          <w:trHeight w:val="320"/>
        </w:trPr>
        <w:tc>
          <w:tcPr>
            <w:cnfStyle w:val="001000000000" w:firstRow="0" w:lastRow="0" w:firstColumn="1" w:lastColumn="0" w:oddVBand="0" w:evenVBand="0" w:oddHBand="0" w:evenHBand="0" w:firstRowFirstColumn="0" w:firstRowLastColumn="0" w:lastRowFirstColumn="0" w:lastRowLastColumn="0"/>
            <w:tcW w:w="2280" w:type="dxa"/>
            <w:vAlign w:val="center"/>
            <w:hideMark/>
          </w:tcPr>
          <w:p w14:paraId="106BDA5E" w14:textId="77777777" w:rsidR="009A4F4A" w:rsidRPr="009A4F4A" w:rsidRDefault="009A4F4A" w:rsidP="009A4F4A">
            <w:pPr>
              <w:spacing w:before="20" w:after="20"/>
              <w:rPr>
                <w:b w:val="0"/>
                <w:bCs w:val="0"/>
                <w:lang w:eastAsia="en-US"/>
              </w:rPr>
            </w:pPr>
            <w:r w:rsidRPr="009A4F4A">
              <w:rPr>
                <w:b w:val="0"/>
                <w:bCs w:val="0"/>
                <w:lang w:eastAsia="en-US"/>
              </w:rPr>
              <w:t>10</w:t>
            </w:r>
          </w:p>
        </w:tc>
        <w:tc>
          <w:tcPr>
            <w:tcW w:w="4378" w:type="dxa"/>
            <w:vAlign w:val="center"/>
            <w:hideMark/>
          </w:tcPr>
          <w:p w14:paraId="14A5060B" w14:textId="77777777" w:rsidR="009A4F4A" w:rsidRPr="009A4F4A" w:rsidRDefault="009A4F4A" w:rsidP="009A4F4A">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9A4F4A">
              <w:rPr>
                <w:lang w:eastAsia="en-US"/>
              </w:rPr>
              <w:t>21400</w:t>
            </w:r>
          </w:p>
        </w:tc>
      </w:tr>
    </w:tbl>
    <w:p w14:paraId="7D135476" w14:textId="180E09FB" w:rsidR="009A4F4A" w:rsidRDefault="009A4F4A" w:rsidP="00682EB8">
      <w:pPr>
        <w:rPr>
          <w:highlight w:val="yellow"/>
          <w:lang w:eastAsia="en-US"/>
        </w:rPr>
      </w:pPr>
    </w:p>
    <w:p w14:paraId="6DA1B2BB" w14:textId="2EE1AEDE" w:rsidR="00B14A97" w:rsidRPr="005A2DDE" w:rsidRDefault="00B14A97" w:rsidP="00682EB8">
      <w:pPr>
        <w:rPr>
          <w:lang w:eastAsia="en-US"/>
        </w:rPr>
      </w:pPr>
      <w:r w:rsidRPr="005A2DDE">
        <w:rPr>
          <w:lang w:eastAsia="en-US"/>
        </w:rPr>
        <w:t xml:space="preserve">The important factor for a performance model and overall system performance is to meet these response times when the system is under </w:t>
      </w:r>
      <w:r w:rsidR="00AA2603">
        <w:rPr>
          <w:lang w:eastAsia="en-US"/>
        </w:rPr>
        <w:t xml:space="preserve">the expected </w:t>
      </w:r>
      <w:r w:rsidRPr="005A2DDE">
        <w:rPr>
          <w:lang w:eastAsia="en-US"/>
        </w:rPr>
        <w:t>load.</w:t>
      </w:r>
      <w:r w:rsidR="00F25388" w:rsidRPr="005A2DDE">
        <w:rPr>
          <w:lang w:eastAsia="en-US"/>
        </w:rPr>
        <w:t xml:space="preserve"> The table below summarises the </w:t>
      </w:r>
      <w:r w:rsidR="009324B5" w:rsidRPr="005A2DDE">
        <w:rPr>
          <w:lang w:eastAsia="en-US"/>
        </w:rPr>
        <w:t xml:space="preserve">overall system transaction volumes based on the 2019 figures, and with a </w:t>
      </w:r>
      <w:r w:rsidR="005A2DDE" w:rsidRPr="005A2DDE">
        <w:rPr>
          <w:lang w:eastAsia="en-US"/>
        </w:rPr>
        <w:t>3</w:t>
      </w:r>
      <w:r w:rsidR="009324B5" w:rsidRPr="005A2DDE">
        <w:rPr>
          <w:lang w:eastAsia="en-US"/>
        </w:rPr>
        <w:t>% per annum figure to show 2024 project</w:t>
      </w:r>
      <w:r w:rsidR="005C740D" w:rsidRPr="005A2DDE">
        <w:rPr>
          <w:lang w:eastAsia="en-US"/>
        </w:rPr>
        <w:t>ions.</w:t>
      </w:r>
    </w:p>
    <w:p w14:paraId="06930E81" w14:textId="42172697" w:rsidR="002B6B66" w:rsidRDefault="002B6B66" w:rsidP="00682EB8">
      <w:pPr>
        <w:rPr>
          <w:highlight w:val="yellow"/>
          <w:lang w:eastAsia="en-US"/>
        </w:rPr>
      </w:pPr>
    </w:p>
    <w:tbl>
      <w:tblPr>
        <w:tblStyle w:val="GridTable1Light-Accent51"/>
        <w:tblW w:w="9980" w:type="dxa"/>
        <w:tblLook w:val="04A0" w:firstRow="1" w:lastRow="0" w:firstColumn="1" w:lastColumn="0" w:noHBand="0" w:noVBand="1"/>
      </w:tblPr>
      <w:tblGrid>
        <w:gridCol w:w="2040"/>
        <w:gridCol w:w="1740"/>
        <w:gridCol w:w="1380"/>
        <w:gridCol w:w="1500"/>
        <w:gridCol w:w="1500"/>
        <w:gridCol w:w="1820"/>
      </w:tblGrid>
      <w:tr w:rsidR="00AA2603" w:rsidRPr="005A2DDE" w14:paraId="20307069" w14:textId="77777777" w:rsidTr="007740D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80" w:type="dxa"/>
            <w:gridSpan w:val="6"/>
            <w:shd w:val="clear" w:color="auto" w:fill="B4C7E7"/>
            <w:noWrap/>
            <w:hideMark/>
          </w:tcPr>
          <w:p w14:paraId="4DD5DA9C" w14:textId="76943A57" w:rsidR="00AA2603" w:rsidRPr="005A2DDE" w:rsidRDefault="00AA2603" w:rsidP="005A2DDE">
            <w:pPr>
              <w:spacing w:before="0"/>
              <w:jc w:val="center"/>
              <w:rPr>
                <w:rFonts w:eastAsia="Times New Roman" w:cs="Arial"/>
                <w:color w:val="000000"/>
                <w:sz w:val="20"/>
                <w:szCs w:val="18"/>
              </w:rPr>
            </w:pPr>
            <w:r>
              <w:rPr>
                <w:rFonts w:eastAsia="Times New Roman" w:cs="Arial"/>
                <w:color w:val="000000"/>
                <w:sz w:val="20"/>
                <w:szCs w:val="18"/>
              </w:rPr>
              <w:t>2</w:t>
            </w:r>
            <w:r w:rsidRPr="005A2DDE">
              <w:rPr>
                <w:rFonts w:eastAsia="Times New Roman" w:cs="Arial"/>
                <w:color w:val="000000"/>
                <w:sz w:val="20"/>
                <w:szCs w:val="18"/>
              </w:rPr>
              <w:t>019 basis</w:t>
            </w:r>
          </w:p>
        </w:tc>
      </w:tr>
      <w:tr w:rsidR="00AA2603" w:rsidRPr="005A2DDE" w14:paraId="71B57885" w14:textId="77777777" w:rsidTr="00AA2603">
        <w:trPr>
          <w:trHeight w:val="340"/>
        </w:trPr>
        <w:tc>
          <w:tcPr>
            <w:cnfStyle w:val="001000000000" w:firstRow="0" w:lastRow="0" w:firstColumn="1" w:lastColumn="0" w:oddVBand="0" w:evenVBand="0" w:oddHBand="0" w:evenHBand="0" w:firstRowFirstColumn="0" w:firstRowLastColumn="0" w:lastRowFirstColumn="0" w:lastRowLastColumn="0"/>
            <w:tcW w:w="2040" w:type="dxa"/>
            <w:shd w:val="clear" w:color="auto" w:fill="DEEAF6"/>
            <w:hideMark/>
          </w:tcPr>
          <w:p w14:paraId="7D552889" w14:textId="77777777" w:rsidR="005A2DDE" w:rsidRPr="005A2DDE" w:rsidRDefault="005A2DDE" w:rsidP="005A2DDE">
            <w:pPr>
              <w:spacing w:before="0"/>
              <w:jc w:val="center"/>
              <w:rPr>
                <w:rFonts w:eastAsia="Times New Roman" w:cs="Arial"/>
                <w:color w:val="000000"/>
                <w:sz w:val="20"/>
                <w:szCs w:val="20"/>
              </w:rPr>
            </w:pPr>
            <w:r w:rsidRPr="005A2DDE">
              <w:rPr>
                <w:rFonts w:eastAsia="Times New Roman" w:cs="Arial"/>
                <w:color w:val="000000"/>
                <w:sz w:val="20"/>
                <w:szCs w:val="20"/>
              </w:rPr>
              <w:t>Stage</w:t>
            </w:r>
          </w:p>
        </w:tc>
        <w:tc>
          <w:tcPr>
            <w:tcW w:w="1740" w:type="dxa"/>
            <w:shd w:val="clear" w:color="auto" w:fill="DEEAF6"/>
            <w:hideMark/>
          </w:tcPr>
          <w:p w14:paraId="4700F90B"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Annual Volume</w:t>
            </w:r>
          </w:p>
        </w:tc>
        <w:tc>
          <w:tcPr>
            <w:tcW w:w="1380" w:type="dxa"/>
            <w:shd w:val="clear" w:color="auto" w:fill="DEEAF6"/>
            <w:hideMark/>
          </w:tcPr>
          <w:p w14:paraId="0B5EFCC8"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Peak Day</w:t>
            </w:r>
          </w:p>
        </w:tc>
        <w:tc>
          <w:tcPr>
            <w:tcW w:w="1500" w:type="dxa"/>
            <w:shd w:val="clear" w:color="auto" w:fill="DEEAF6"/>
            <w:hideMark/>
          </w:tcPr>
          <w:p w14:paraId="561439B4"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Peak Second</w:t>
            </w:r>
          </w:p>
        </w:tc>
        <w:tc>
          <w:tcPr>
            <w:tcW w:w="1500" w:type="dxa"/>
            <w:shd w:val="clear" w:color="auto" w:fill="DEEAF6"/>
            <w:hideMark/>
          </w:tcPr>
          <w:p w14:paraId="60F69F4E"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Average Day</w:t>
            </w:r>
          </w:p>
        </w:tc>
        <w:tc>
          <w:tcPr>
            <w:tcW w:w="1820" w:type="dxa"/>
            <w:shd w:val="clear" w:color="auto" w:fill="DEEAF6"/>
            <w:hideMark/>
          </w:tcPr>
          <w:p w14:paraId="704A6945"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Average Second</w:t>
            </w:r>
          </w:p>
        </w:tc>
      </w:tr>
      <w:tr w:rsidR="005A2DDE" w:rsidRPr="005A2DDE" w14:paraId="7917E6F8"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9DD7B47" w14:textId="77777777"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t>1 &amp; 2</w:t>
            </w:r>
          </w:p>
        </w:tc>
        <w:tc>
          <w:tcPr>
            <w:tcW w:w="1740" w:type="dxa"/>
            <w:hideMark/>
          </w:tcPr>
          <w:p w14:paraId="20CF4177"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148,129,000</w:t>
            </w:r>
          </w:p>
        </w:tc>
        <w:tc>
          <w:tcPr>
            <w:tcW w:w="1380" w:type="dxa"/>
            <w:noWrap/>
            <w:hideMark/>
          </w:tcPr>
          <w:p w14:paraId="4A0F3092" w14:textId="7D9FE1BF"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30,499</w:t>
            </w:r>
          </w:p>
        </w:tc>
        <w:tc>
          <w:tcPr>
            <w:tcW w:w="1500" w:type="dxa"/>
            <w:noWrap/>
            <w:hideMark/>
          </w:tcPr>
          <w:p w14:paraId="43C72FAC" w14:textId="79A44D1F"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55</w:t>
            </w:r>
          </w:p>
        </w:tc>
        <w:tc>
          <w:tcPr>
            <w:tcW w:w="1500" w:type="dxa"/>
            <w:noWrap/>
            <w:hideMark/>
          </w:tcPr>
          <w:p w14:paraId="4B7CC322" w14:textId="2F2FA55C"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405,833</w:t>
            </w:r>
          </w:p>
        </w:tc>
        <w:tc>
          <w:tcPr>
            <w:tcW w:w="1820" w:type="dxa"/>
            <w:noWrap/>
            <w:hideMark/>
          </w:tcPr>
          <w:p w14:paraId="0C56CD8A" w14:textId="51E78114"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9.4</w:t>
            </w:r>
          </w:p>
        </w:tc>
      </w:tr>
      <w:tr w:rsidR="005A2DDE" w:rsidRPr="005A2DDE" w14:paraId="07226151"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504AF02" w14:textId="2EC6A7B3"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t>3 Finger</w:t>
            </w:r>
            <w:r w:rsidR="00F21641" w:rsidRPr="00AA2603">
              <w:rPr>
                <w:rFonts w:eastAsia="Times New Roman" w:cs="Arial"/>
                <w:color w:val="000000"/>
                <w:sz w:val="20"/>
                <w:szCs w:val="20"/>
              </w:rPr>
              <w:t>print</w:t>
            </w:r>
          </w:p>
        </w:tc>
        <w:tc>
          <w:tcPr>
            <w:tcW w:w="1740" w:type="dxa"/>
            <w:hideMark/>
          </w:tcPr>
          <w:p w14:paraId="3FBA9D65"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48,755,000</w:t>
            </w:r>
          </w:p>
        </w:tc>
        <w:tc>
          <w:tcPr>
            <w:tcW w:w="1380" w:type="dxa"/>
            <w:noWrap/>
            <w:hideMark/>
          </w:tcPr>
          <w:p w14:paraId="7534F1F9" w14:textId="394FC11F"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240,436</w:t>
            </w:r>
          </w:p>
        </w:tc>
        <w:tc>
          <w:tcPr>
            <w:tcW w:w="1500" w:type="dxa"/>
            <w:noWrap/>
            <w:hideMark/>
          </w:tcPr>
          <w:p w14:paraId="0B33C5D6" w14:textId="43B08878"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18</w:t>
            </w:r>
          </w:p>
        </w:tc>
        <w:tc>
          <w:tcPr>
            <w:tcW w:w="1500" w:type="dxa"/>
            <w:noWrap/>
            <w:hideMark/>
          </w:tcPr>
          <w:p w14:paraId="5C395744" w14:textId="66704500"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133,575</w:t>
            </w:r>
          </w:p>
        </w:tc>
        <w:tc>
          <w:tcPr>
            <w:tcW w:w="1820" w:type="dxa"/>
            <w:noWrap/>
            <w:hideMark/>
          </w:tcPr>
          <w:p w14:paraId="1ED5B235" w14:textId="7C13EFEE"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3.1</w:t>
            </w:r>
          </w:p>
        </w:tc>
      </w:tr>
      <w:tr w:rsidR="005A2DDE" w:rsidRPr="005A2DDE" w14:paraId="0DBBDCAE"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CFC0D88" w14:textId="77777777"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t>3 Face</w:t>
            </w:r>
          </w:p>
        </w:tc>
        <w:tc>
          <w:tcPr>
            <w:tcW w:w="1740" w:type="dxa"/>
            <w:hideMark/>
          </w:tcPr>
          <w:p w14:paraId="7CA00194"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29,080,000</w:t>
            </w:r>
          </w:p>
        </w:tc>
        <w:tc>
          <w:tcPr>
            <w:tcW w:w="1380" w:type="dxa"/>
            <w:noWrap/>
            <w:hideMark/>
          </w:tcPr>
          <w:p w14:paraId="21698F8A" w14:textId="23E882FC"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143,423</w:t>
            </w:r>
          </w:p>
        </w:tc>
        <w:tc>
          <w:tcPr>
            <w:tcW w:w="1500" w:type="dxa"/>
            <w:noWrap/>
            <w:hideMark/>
          </w:tcPr>
          <w:p w14:paraId="69B475E0" w14:textId="29F5CB66"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11</w:t>
            </w:r>
          </w:p>
        </w:tc>
        <w:tc>
          <w:tcPr>
            <w:tcW w:w="1500" w:type="dxa"/>
            <w:noWrap/>
            <w:hideMark/>
          </w:tcPr>
          <w:p w14:paraId="4B1AFCEC" w14:textId="5588D754"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79,679</w:t>
            </w:r>
          </w:p>
        </w:tc>
        <w:tc>
          <w:tcPr>
            <w:tcW w:w="1820" w:type="dxa"/>
            <w:noWrap/>
            <w:hideMark/>
          </w:tcPr>
          <w:p w14:paraId="6565CED0" w14:textId="7DB99218"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1.8</w:t>
            </w:r>
          </w:p>
        </w:tc>
      </w:tr>
      <w:tr w:rsidR="005A2DDE" w:rsidRPr="005A2DDE" w14:paraId="2EDA204A"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B0DADE3" w14:textId="77777777"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t>4</w:t>
            </w:r>
          </w:p>
        </w:tc>
        <w:tc>
          <w:tcPr>
            <w:tcW w:w="1740" w:type="dxa"/>
            <w:hideMark/>
          </w:tcPr>
          <w:p w14:paraId="56D4E3E3"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58,882,000</w:t>
            </w:r>
          </w:p>
        </w:tc>
        <w:tc>
          <w:tcPr>
            <w:tcW w:w="1380" w:type="dxa"/>
            <w:noWrap/>
            <w:hideMark/>
          </w:tcPr>
          <w:p w14:paraId="40375036" w14:textId="5326A81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290,377</w:t>
            </w:r>
          </w:p>
        </w:tc>
        <w:tc>
          <w:tcPr>
            <w:tcW w:w="1500" w:type="dxa"/>
            <w:noWrap/>
            <w:hideMark/>
          </w:tcPr>
          <w:p w14:paraId="250CEBCE" w14:textId="0D0B607C"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22</w:t>
            </w:r>
          </w:p>
        </w:tc>
        <w:tc>
          <w:tcPr>
            <w:tcW w:w="1500" w:type="dxa"/>
            <w:noWrap/>
            <w:hideMark/>
          </w:tcPr>
          <w:p w14:paraId="7BBEFC8C" w14:textId="08813EA1"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161,321</w:t>
            </w:r>
          </w:p>
        </w:tc>
        <w:tc>
          <w:tcPr>
            <w:tcW w:w="1820" w:type="dxa"/>
            <w:noWrap/>
            <w:hideMark/>
          </w:tcPr>
          <w:p w14:paraId="68EB8855" w14:textId="614C6833"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3.7</w:t>
            </w:r>
          </w:p>
        </w:tc>
      </w:tr>
      <w:tr w:rsidR="005A2DDE" w:rsidRPr="005A2DDE" w14:paraId="1840C41F"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1157095" w14:textId="77777777"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t>5</w:t>
            </w:r>
          </w:p>
        </w:tc>
        <w:tc>
          <w:tcPr>
            <w:tcW w:w="1740" w:type="dxa"/>
            <w:hideMark/>
          </w:tcPr>
          <w:p w14:paraId="2E8CB25C"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14,700,000</w:t>
            </w:r>
          </w:p>
        </w:tc>
        <w:tc>
          <w:tcPr>
            <w:tcW w:w="1380" w:type="dxa"/>
            <w:noWrap/>
            <w:hideMark/>
          </w:tcPr>
          <w:p w14:paraId="66A35008" w14:textId="4B4651D4"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109,680</w:t>
            </w:r>
          </w:p>
        </w:tc>
        <w:tc>
          <w:tcPr>
            <w:tcW w:w="1500" w:type="dxa"/>
            <w:noWrap/>
            <w:hideMark/>
          </w:tcPr>
          <w:p w14:paraId="22423BBB" w14:textId="63BE2208"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3</w:t>
            </w:r>
          </w:p>
        </w:tc>
        <w:tc>
          <w:tcPr>
            <w:tcW w:w="1500" w:type="dxa"/>
            <w:noWrap/>
            <w:hideMark/>
          </w:tcPr>
          <w:p w14:paraId="61FA379E" w14:textId="102C7BF4"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40,011</w:t>
            </w:r>
          </w:p>
        </w:tc>
        <w:tc>
          <w:tcPr>
            <w:tcW w:w="1820" w:type="dxa"/>
            <w:noWrap/>
            <w:hideMark/>
          </w:tcPr>
          <w:p w14:paraId="57349B90" w14:textId="159BFA76"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sidRPr="005A2DDE">
              <w:rPr>
                <w:rFonts w:eastAsia="Times New Roman" w:cs="Arial"/>
                <w:color w:val="000000"/>
                <w:sz w:val="20"/>
                <w:szCs w:val="20"/>
              </w:rPr>
              <w:t>0.9</w:t>
            </w:r>
          </w:p>
        </w:tc>
      </w:tr>
      <w:tr w:rsidR="005A2DDE" w:rsidRPr="005A2DDE" w14:paraId="68D08C74"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7B0A6D1" w14:textId="77777777" w:rsidR="005A2DDE" w:rsidRPr="005A2DDE" w:rsidRDefault="005A2DDE" w:rsidP="00AA2603">
            <w:pPr>
              <w:spacing w:before="0"/>
              <w:jc w:val="center"/>
              <w:rPr>
                <w:rFonts w:eastAsia="Times New Roman" w:cs="Arial"/>
                <w:color w:val="000000"/>
                <w:sz w:val="20"/>
                <w:szCs w:val="20"/>
              </w:rPr>
            </w:pPr>
            <w:r w:rsidRPr="005A2DDE">
              <w:rPr>
                <w:rFonts w:eastAsia="Times New Roman" w:cs="Arial"/>
                <w:color w:val="000000"/>
                <w:sz w:val="20"/>
                <w:szCs w:val="20"/>
              </w:rPr>
              <w:lastRenderedPageBreak/>
              <w:t>Total</w:t>
            </w:r>
          </w:p>
        </w:tc>
        <w:tc>
          <w:tcPr>
            <w:tcW w:w="1740" w:type="dxa"/>
            <w:noWrap/>
            <w:hideMark/>
          </w:tcPr>
          <w:p w14:paraId="1EFC5354"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299,546,000</w:t>
            </w:r>
          </w:p>
        </w:tc>
        <w:tc>
          <w:tcPr>
            <w:tcW w:w="1380" w:type="dxa"/>
            <w:noWrap/>
            <w:hideMark/>
          </w:tcPr>
          <w:p w14:paraId="51158838"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1,514,415</w:t>
            </w:r>
          </w:p>
        </w:tc>
        <w:tc>
          <w:tcPr>
            <w:tcW w:w="1500" w:type="dxa"/>
            <w:noWrap/>
            <w:hideMark/>
          </w:tcPr>
          <w:p w14:paraId="4217A9DB"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108</w:t>
            </w:r>
          </w:p>
        </w:tc>
        <w:tc>
          <w:tcPr>
            <w:tcW w:w="1500" w:type="dxa"/>
            <w:noWrap/>
            <w:hideMark/>
          </w:tcPr>
          <w:p w14:paraId="20DC0469"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820,419</w:t>
            </w:r>
          </w:p>
        </w:tc>
        <w:tc>
          <w:tcPr>
            <w:tcW w:w="1820" w:type="dxa"/>
            <w:noWrap/>
            <w:hideMark/>
          </w:tcPr>
          <w:p w14:paraId="33A1FF6B"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19.0</w:t>
            </w:r>
          </w:p>
        </w:tc>
      </w:tr>
    </w:tbl>
    <w:p w14:paraId="55295D88" w14:textId="77777777" w:rsidR="005A2DDE" w:rsidRDefault="005A2DDE"/>
    <w:tbl>
      <w:tblPr>
        <w:tblStyle w:val="GridTable1Light-Accent51"/>
        <w:tblW w:w="9980" w:type="dxa"/>
        <w:tblLook w:val="04A0" w:firstRow="1" w:lastRow="0" w:firstColumn="1" w:lastColumn="0" w:noHBand="0" w:noVBand="1"/>
      </w:tblPr>
      <w:tblGrid>
        <w:gridCol w:w="2040"/>
        <w:gridCol w:w="1740"/>
        <w:gridCol w:w="1380"/>
        <w:gridCol w:w="1500"/>
        <w:gridCol w:w="1500"/>
        <w:gridCol w:w="1820"/>
      </w:tblGrid>
      <w:tr w:rsidR="00AA2603" w:rsidRPr="005A2DDE" w14:paraId="0F332F0B" w14:textId="77777777" w:rsidTr="00DC416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80" w:type="dxa"/>
            <w:gridSpan w:val="6"/>
            <w:shd w:val="clear" w:color="auto" w:fill="B4C7E7"/>
            <w:noWrap/>
            <w:hideMark/>
          </w:tcPr>
          <w:p w14:paraId="53EB9154" w14:textId="77777777" w:rsidR="00AA2603" w:rsidRPr="005A2DDE" w:rsidRDefault="00AA2603" w:rsidP="005A2DDE">
            <w:pPr>
              <w:spacing w:before="0"/>
              <w:jc w:val="center"/>
              <w:rPr>
                <w:rFonts w:eastAsia="Times New Roman" w:cs="Arial"/>
                <w:color w:val="000000"/>
                <w:sz w:val="20"/>
                <w:szCs w:val="20"/>
              </w:rPr>
            </w:pPr>
            <w:r w:rsidRPr="005A2DDE">
              <w:rPr>
                <w:rFonts w:eastAsia="Times New Roman" w:cs="Arial"/>
                <w:color w:val="000000"/>
                <w:sz w:val="20"/>
                <w:szCs w:val="20"/>
              </w:rPr>
              <w:t>2024 projected</w:t>
            </w:r>
          </w:p>
        </w:tc>
      </w:tr>
      <w:tr w:rsidR="00AA2603" w:rsidRPr="005A2DDE" w14:paraId="522414B9" w14:textId="77777777" w:rsidTr="00AA2603">
        <w:trPr>
          <w:trHeight w:val="340"/>
        </w:trPr>
        <w:tc>
          <w:tcPr>
            <w:cnfStyle w:val="001000000000" w:firstRow="0" w:lastRow="0" w:firstColumn="1" w:lastColumn="0" w:oddVBand="0" w:evenVBand="0" w:oddHBand="0" w:evenHBand="0" w:firstRowFirstColumn="0" w:firstRowLastColumn="0" w:lastRowFirstColumn="0" w:lastRowLastColumn="0"/>
            <w:tcW w:w="2040" w:type="dxa"/>
            <w:shd w:val="clear" w:color="auto" w:fill="DEEAF6"/>
            <w:hideMark/>
          </w:tcPr>
          <w:p w14:paraId="39A05F36" w14:textId="77777777" w:rsidR="005A2DDE" w:rsidRPr="005A2DDE" w:rsidRDefault="005A2DDE" w:rsidP="005A2DDE">
            <w:pPr>
              <w:spacing w:before="0"/>
              <w:jc w:val="center"/>
              <w:rPr>
                <w:rFonts w:eastAsia="Times New Roman" w:cs="Arial"/>
                <w:color w:val="000000"/>
                <w:sz w:val="20"/>
                <w:szCs w:val="20"/>
              </w:rPr>
            </w:pPr>
            <w:r w:rsidRPr="005A2DDE">
              <w:rPr>
                <w:rFonts w:eastAsia="Times New Roman" w:cs="Arial"/>
                <w:color w:val="000000"/>
                <w:sz w:val="20"/>
                <w:szCs w:val="20"/>
              </w:rPr>
              <w:t>Stage</w:t>
            </w:r>
          </w:p>
        </w:tc>
        <w:tc>
          <w:tcPr>
            <w:tcW w:w="1740" w:type="dxa"/>
            <w:shd w:val="clear" w:color="auto" w:fill="DEEAF6"/>
            <w:hideMark/>
          </w:tcPr>
          <w:p w14:paraId="58716685"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Annual Volume</w:t>
            </w:r>
          </w:p>
        </w:tc>
        <w:tc>
          <w:tcPr>
            <w:tcW w:w="1380" w:type="dxa"/>
            <w:shd w:val="clear" w:color="auto" w:fill="DEEAF6"/>
            <w:hideMark/>
          </w:tcPr>
          <w:p w14:paraId="1176D63C"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Peak Day</w:t>
            </w:r>
          </w:p>
        </w:tc>
        <w:tc>
          <w:tcPr>
            <w:tcW w:w="1500" w:type="dxa"/>
            <w:shd w:val="clear" w:color="auto" w:fill="DEEAF6"/>
            <w:hideMark/>
          </w:tcPr>
          <w:p w14:paraId="17056E14"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Peak Second</w:t>
            </w:r>
          </w:p>
        </w:tc>
        <w:tc>
          <w:tcPr>
            <w:tcW w:w="1500" w:type="dxa"/>
            <w:shd w:val="clear" w:color="auto" w:fill="DEEAF6"/>
            <w:hideMark/>
          </w:tcPr>
          <w:p w14:paraId="465CA42C"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Average Day</w:t>
            </w:r>
          </w:p>
        </w:tc>
        <w:tc>
          <w:tcPr>
            <w:tcW w:w="1820" w:type="dxa"/>
            <w:shd w:val="clear" w:color="auto" w:fill="DEEAF6"/>
            <w:hideMark/>
          </w:tcPr>
          <w:p w14:paraId="6B12FA95" w14:textId="77777777" w:rsidR="005A2DDE" w:rsidRPr="005A2DDE" w:rsidRDefault="005A2DDE" w:rsidP="005A2DDE">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rPr>
            </w:pPr>
            <w:r w:rsidRPr="005A2DDE">
              <w:rPr>
                <w:rFonts w:eastAsia="Times New Roman" w:cs="Arial"/>
                <w:b/>
                <w:bCs/>
                <w:color w:val="000000"/>
                <w:sz w:val="20"/>
                <w:szCs w:val="20"/>
              </w:rPr>
              <w:t>Average Second</w:t>
            </w:r>
          </w:p>
        </w:tc>
      </w:tr>
      <w:tr w:rsidR="005A2DDE" w:rsidRPr="005A2DDE" w14:paraId="1ED7D074"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D3BDAF1" w14:textId="77777777" w:rsidR="005A2DDE" w:rsidRPr="005A2DDE" w:rsidRDefault="005A2DDE" w:rsidP="005A2DDE">
            <w:pPr>
              <w:spacing w:before="0"/>
              <w:jc w:val="center"/>
              <w:rPr>
                <w:rFonts w:eastAsia="Times New Roman" w:cs="Arial"/>
                <w:b w:val="0"/>
                <w:bCs w:val="0"/>
                <w:color w:val="000000"/>
                <w:sz w:val="20"/>
                <w:szCs w:val="18"/>
              </w:rPr>
            </w:pPr>
            <w:r w:rsidRPr="005A2DDE">
              <w:rPr>
                <w:rFonts w:eastAsia="Times New Roman" w:cs="Arial"/>
                <w:b w:val="0"/>
                <w:bCs w:val="0"/>
                <w:color w:val="000000"/>
                <w:sz w:val="20"/>
                <w:szCs w:val="18"/>
              </w:rPr>
              <w:t>1 &amp; 2</w:t>
            </w:r>
          </w:p>
        </w:tc>
        <w:tc>
          <w:tcPr>
            <w:tcW w:w="1740" w:type="dxa"/>
            <w:hideMark/>
          </w:tcPr>
          <w:p w14:paraId="0C4B324F"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171,722,109</w:t>
            </w:r>
          </w:p>
        </w:tc>
        <w:tc>
          <w:tcPr>
            <w:tcW w:w="1380" w:type="dxa"/>
            <w:hideMark/>
          </w:tcPr>
          <w:p w14:paraId="3BD5C39C"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846,849</w:t>
            </w:r>
          </w:p>
        </w:tc>
        <w:tc>
          <w:tcPr>
            <w:tcW w:w="1500" w:type="dxa"/>
            <w:hideMark/>
          </w:tcPr>
          <w:p w14:paraId="12BE1962"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64</w:t>
            </w:r>
          </w:p>
        </w:tc>
        <w:tc>
          <w:tcPr>
            <w:tcW w:w="1500" w:type="dxa"/>
            <w:hideMark/>
          </w:tcPr>
          <w:p w14:paraId="21E072AF"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470,471</w:t>
            </w:r>
          </w:p>
        </w:tc>
        <w:tc>
          <w:tcPr>
            <w:tcW w:w="1820" w:type="dxa"/>
            <w:hideMark/>
          </w:tcPr>
          <w:p w14:paraId="3A9C7240"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10.9</w:t>
            </w:r>
          </w:p>
        </w:tc>
      </w:tr>
      <w:tr w:rsidR="005A2DDE" w:rsidRPr="005A2DDE" w14:paraId="160F5437"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864A564" w14:textId="211DF469" w:rsidR="005A2DDE" w:rsidRPr="005A2DDE" w:rsidRDefault="005A2DDE" w:rsidP="005A2DDE">
            <w:pPr>
              <w:spacing w:before="0"/>
              <w:jc w:val="center"/>
              <w:rPr>
                <w:rFonts w:eastAsia="Times New Roman" w:cs="Arial"/>
                <w:b w:val="0"/>
                <w:bCs w:val="0"/>
                <w:color w:val="000000"/>
                <w:sz w:val="20"/>
                <w:szCs w:val="18"/>
              </w:rPr>
            </w:pPr>
            <w:r w:rsidRPr="005A2DDE">
              <w:rPr>
                <w:rFonts w:eastAsia="Times New Roman" w:cs="Arial"/>
                <w:b w:val="0"/>
                <w:bCs w:val="0"/>
                <w:color w:val="000000"/>
                <w:sz w:val="20"/>
                <w:szCs w:val="18"/>
              </w:rPr>
              <w:t>3 Finger</w:t>
            </w:r>
            <w:r w:rsidR="00F21641" w:rsidRPr="00AA2603">
              <w:rPr>
                <w:rFonts w:eastAsia="Times New Roman" w:cs="Arial"/>
                <w:b w:val="0"/>
                <w:bCs w:val="0"/>
                <w:color w:val="000000"/>
                <w:sz w:val="20"/>
                <w:szCs w:val="18"/>
              </w:rPr>
              <w:t>print</w:t>
            </w:r>
          </w:p>
        </w:tc>
        <w:tc>
          <w:tcPr>
            <w:tcW w:w="1740" w:type="dxa"/>
            <w:hideMark/>
          </w:tcPr>
          <w:p w14:paraId="2829D076"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56,520,407</w:t>
            </w:r>
          </w:p>
        </w:tc>
        <w:tc>
          <w:tcPr>
            <w:tcW w:w="1380" w:type="dxa"/>
            <w:hideMark/>
          </w:tcPr>
          <w:p w14:paraId="672EFE41"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278,731</w:t>
            </w:r>
          </w:p>
        </w:tc>
        <w:tc>
          <w:tcPr>
            <w:tcW w:w="1500" w:type="dxa"/>
            <w:hideMark/>
          </w:tcPr>
          <w:p w14:paraId="10DCF715"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21</w:t>
            </w:r>
          </w:p>
        </w:tc>
        <w:tc>
          <w:tcPr>
            <w:tcW w:w="1500" w:type="dxa"/>
            <w:hideMark/>
          </w:tcPr>
          <w:p w14:paraId="07FF9096"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154,850</w:t>
            </w:r>
          </w:p>
        </w:tc>
        <w:tc>
          <w:tcPr>
            <w:tcW w:w="1820" w:type="dxa"/>
            <w:hideMark/>
          </w:tcPr>
          <w:p w14:paraId="725A878E"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3.6</w:t>
            </w:r>
          </w:p>
        </w:tc>
      </w:tr>
      <w:tr w:rsidR="005A2DDE" w:rsidRPr="005A2DDE" w14:paraId="2B1483B2"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51E7EBF" w14:textId="77777777" w:rsidR="005A2DDE" w:rsidRPr="005A2DDE" w:rsidRDefault="005A2DDE" w:rsidP="005A2DDE">
            <w:pPr>
              <w:spacing w:before="0"/>
              <w:jc w:val="center"/>
              <w:rPr>
                <w:rFonts w:eastAsia="Times New Roman" w:cs="Arial"/>
                <w:b w:val="0"/>
                <w:bCs w:val="0"/>
                <w:color w:val="000000"/>
                <w:sz w:val="20"/>
                <w:szCs w:val="18"/>
              </w:rPr>
            </w:pPr>
            <w:r w:rsidRPr="005A2DDE">
              <w:rPr>
                <w:rFonts w:eastAsia="Times New Roman" w:cs="Arial"/>
                <w:b w:val="0"/>
                <w:bCs w:val="0"/>
                <w:color w:val="000000"/>
                <w:sz w:val="20"/>
                <w:szCs w:val="18"/>
              </w:rPr>
              <w:t>3 Face</w:t>
            </w:r>
          </w:p>
        </w:tc>
        <w:tc>
          <w:tcPr>
            <w:tcW w:w="1740" w:type="dxa"/>
            <w:hideMark/>
          </w:tcPr>
          <w:p w14:paraId="5DF14B23"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33,711,690</w:t>
            </w:r>
          </w:p>
        </w:tc>
        <w:tc>
          <w:tcPr>
            <w:tcW w:w="1380" w:type="dxa"/>
            <w:hideMark/>
          </w:tcPr>
          <w:p w14:paraId="0CDC712F"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166,267</w:t>
            </w:r>
          </w:p>
        </w:tc>
        <w:tc>
          <w:tcPr>
            <w:tcW w:w="1500" w:type="dxa"/>
            <w:hideMark/>
          </w:tcPr>
          <w:p w14:paraId="7FEEC806"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12</w:t>
            </w:r>
          </w:p>
        </w:tc>
        <w:tc>
          <w:tcPr>
            <w:tcW w:w="1500" w:type="dxa"/>
            <w:hideMark/>
          </w:tcPr>
          <w:p w14:paraId="067C97FA"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92,370</w:t>
            </w:r>
          </w:p>
        </w:tc>
        <w:tc>
          <w:tcPr>
            <w:tcW w:w="1820" w:type="dxa"/>
            <w:hideMark/>
          </w:tcPr>
          <w:p w14:paraId="74DF06CB"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2.1</w:t>
            </w:r>
          </w:p>
        </w:tc>
      </w:tr>
      <w:tr w:rsidR="005A2DDE" w:rsidRPr="005A2DDE" w14:paraId="039F8D5D"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D0D1782" w14:textId="77777777" w:rsidR="005A2DDE" w:rsidRPr="005A2DDE" w:rsidRDefault="005A2DDE" w:rsidP="005A2DDE">
            <w:pPr>
              <w:spacing w:before="0"/>
              <w:jc w:val="center"/>
              <w:rPr>
                <w:rFonts w:eastAsia="Times New Roman" w:cs="Arial"/>
                <w:b w:val="0"/>
                <w:bCs w:val="0"/>
                <w:color w:val="000000"/>
                <w:sz w:val="20"/>
                <w:szCs w:val="18"/>
              </w:rPr>
            </w:pPr>
            <w:r w:rsidRPr="005A2DDE">
              <w:rPr>
                <w:rFonts w:eastAsia="Times New Roman" w:cs="Arial"/>
                <w:b w:val="0"/>
                <w:bCs w:val="0"/>
                <w:color w:val="000000"/>
                <w:sz w:val="20"/>
                <w:szCs w:val="18"/>
              </w:rPr>
              <w:t>4</w:t>
            </w:r>
          </w:p>
        </w:tc>
        <w:tc>
          <w:tcPr>
            <w:tcW w:w="1740" w:type="dxa"/>
            <w:hideMark/>
          </w:tcPr>
          <w:p w14:paraId="0A4BB9E3"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68,260,376</w:t>
            </w:r>
          </w:p>
        </w:tc>
        <w:tc>
          <w:tcPr>
            <w:tcW w:w="1380" w:type="dxa"/>
            <w:hideMark/>
          </w:tcPr>
          <w:p w14:paraId="1626DCE9"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336,627</w:t>
            </w:r>
          </w:p>
        </w:tc>
        <w:tc>
          <w:tcPr>
            <w:tcW w:w="1500" w:type="dxa"/>
            <w:hideMark/>
          </w:tcPr>
          <w:p w14:paraId="6BF586E5"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25</w:t>
            </w:r>
          </w:p>
        </w:tc>
        <w:tc>
          <w:tcPr>
            <w:tcW w:w="1500" w:type="dxa"/>
            <w:hideMark/>
          </w:tcPr>
          <w:p w14:paraId="4544FE7F"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187,015</w:t>
            </w:r>
          </w:p>
        </w:tc>
        <w:tc>
          <w:tcPr>
            <w:tcW w:w="1820" w:type="dxa"/>
            <w:hideMark/>
          </w:tcPr>
          <w:p w14:paraId="02E418FE"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4.3</w:t>
            </w:r>
          </w:p>
        </w:tc>
      </w:tr>
      <w:tr w:rsidR="005A2DDE" w:rsidRPr="005A2DDE" w14:paraId="30A90806"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AFEC809" w14:textId="77777777" w:rsidR="005A2DDE" w:rsidRPr="005A2DDE" w:rsidRDefault="005A2DDE" w:rsidP="005A2DDE">
            <w:pPr>
              <w:spacing w:before="0"/>
              <w:jc w:val="center"/>
              <w:rPr>
                <w:rFonts w:eastAsia="Times New Roman" w:cs="Arial"/>
                <w:b w:val="0"/>
                <w:bCs w:val="0"/>
                <w:color w:val="000000"/>
                <w:sz w:val="20"/>
                <w:szCs w:val="18"/>
              </w:rPr>
            </w:pPr>
            <w:r w:rsidRPr="005A2DDE">
              <w:rPr>
                <w:rFonts w:eastAsia="Times New Roman" w:cs="Arial"/>
                <w:b w:val="0"/>
                <w:bCs w:val="0"/>
                <w:color w:val="000000"/>
                <w:sz w:val="20"/>
                <w:szCs w:val="18"/>
              </w:rPr>
              <w:t>5</w:t>
            </w:r>
          </w:p>
        </w:tc>
        <w:tc>
          <w:tcPr>
            <w:tcW w:w="1740" w:type="dxa"/>
            <w:hideMark/>
          </w:tcPr>
          <w:p w14:paraId="3B4CC1ED"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17,041,329</w:t>
            </w:r>
          </w:p>
        </w:tc>
        <w:tc>
          <w:tcPr>
            <w:tcW w:w="1380" w:type="dxa"/>
            <w:hideMark/>
          </w:tcPr>
          <w:p w14:paraId="0AB86254"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127,149</w:t>
            </w:r>
          </w:p>
        </w:tc>
        <w:tc>
          <w:tcPr>
            <w:tcW w:w="1500" w:type="dxa"/>
            <w:hideMark/>
          </w:tcPr>
          <w:p w14:paraId="5EA0D561"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3</w:t>
            </w:r>
          </w:p>
        </w:tc>
        <w:tc>
          <w:tcPr>
            <w:tcW w:w="1500" w:type="dxa"/>
            <w:hideMark/>
          </w:tcPr>
          <w:p w14:paraId="5B26D22A"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46,384</w:t>
            </w:r>
          </w:p>
        </w:tc>
        <w:tc>
          <w:tcPr>
            <w:tcW w:w="1820" w:type="dxa"/>
            <w:hideMark/>
          </w:tcPr>
          <w:p w14:paraId="7B596C9F"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18"/>
              </w:rPr>
            </w:pPr>
            <w:r w:rsidRPr="005A2DDE">
              <w:rPr>
                <w:rFonts w:eastAsia="Times New Roman" w:cs="Arial"/>
                <w:color w:val="000000"/>
                <w:sz w:val="20"/>
                <w:szCs w:val="18"/>
              </w:rPr>
              <w:t>1.1</w:t>
            </w:r>
          </w:p>
        </w:tc>
      </w:tr>
      <w:tr w:rsidR="005A2DDE" w:rsidRPr="005A2DDE" w14:paraId="781F2C2C" w14:textId="77777777" w:rsidTr="005A2DDE">
        <w:trPr>
          <w:trHeight w:val="320"/>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A5962F" w14:textId="77777777" w:rsidR="005A2DDE" w:rsidRPr="005A2DDE" w:rsidRDefault="005A2DDE" w:rsidP="005A2DDE">
            <w:pPr>
              <w:spacing w:before="0"/>
              <w:jc w:val="center"/>
              <w:rPr>
                <w:rFonts w:eastAsia="Times New Roman" w:cs="Arial"/>
                <w:color w:val="000000"/>
                <w:sz w:val="20"/>
                <w:szCs w:val="18"/>
              </w:rPr>
            </w:pPr>
            <w:r w:rsidRPr="005A2DDE">
              <w:rPr>
                <w:rFonts w:eastAsia="Times New Roman" w:cs="Arial"/>
                <w:color w:val="000000"/>
                <w:sz w:val="20"/>
                <w:szCs w:val="18"/>
              </w:rPr>
              <w:t>Total</w:t>
            </w:r>
          </w:p>
        </w:tc>
        <w:tc>
          <w:tcPr>
            <w:tcW w:w="1740" w:type="dxa"/>
            <w:noWrap/>
            <w:hideMark/>
          </w:tcPr>
          <w:p w14:paraId="6E7F7844"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18"/>
              </w:rPr>
            </w:pPr>
            <w:r w:rsidRPr="005A2DDE">
              <w:rPr>
                <w:rFonts w:eastAsia="Times New Roman" w:cs="Arial"/>
                <w:b/>
                <w:bCs/>
                <w:color w:val="000000"/>
                <w:sz w:val="20"/>
                <w:szCs w:val="18"/>
              </w:rPr>
              <w:t>347,255,912</w:t>
            </w:r>
          </w:p>
        </w:tc>
        <w:tc>
          <w:tcPr>
            <w:tcW w:w="1380" w:type="dxa"/>
            <w:noWrap/>
            <w:hideMark/>
          </w:tcPr>
          <w:p w14:paraId="2B35B7D3"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18"/>
              </w:rPr>
            </w:pPr>
            <w:r w:rsidRPr="005A2DDE">
              <w:rPr>
                <w:rFonts w:eastAsia="Times New Roman" w:cs="Arial"/>
                <w:b/>
                <w:bCs/>
                <w:color w:val="000000"/>
                <w:sz w:val="20"/>
                <w:szCs w:val="18"/>
              </w:rPr>
              <w:t>1,755,622</w:t>
            </w:r>
          </w:p>
        </w:tc>
        <w:tc>
          <w:tcPr>
            <w:tcW w:w="1500" w:type="dxa"/>
            <w:noWrap/>
            <w:hideMark/>
          </w:tcPr>
          <w:p w14:paraId="46D9DB84"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18"/>
              </w:rPr>
            </w:pPr>
            <w:r w:rsidRPr="005A2DDE">
              <w:rPr>
                <w:rFonts w:eastAsia="Times New Roman" w:cs="Arial"/>
                <w:b/>
                <w:bCs/>
                <w:color w:val="000000"/>
                <w:sz w:val="20"/>
                <w:szCs w:val="18"/>
              </w:rPr>
              <w:t>126</w:t>
            </w:r>
          </w:p>
        </w:tc>
        <w:tc>
          <w:tcPr>
            <w:tcW w:w="1500" w:type="dxa"/>
            <w:noWrap/>
            <w:hideMark/>
          </w:tcPr>
          <w:p w14:paraId="2EC723D5"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18"/>
              </w:rPr>
            </w:pPr>
            <w:r w:rsidRPr="005A2DDE">
              <w:rPr>
                <w:rFonts w:eastAsia="Times New Roman" w:cs="Arial"/>
                <w:b/>
                <w:bCs/>
                <w:color w:val="000000"/>
                <w:sz w:val="20"/>
                <w:szCs w:val="18"/>
              </w:rPr>
              <w:t>951,091</w:t>
            </w:r>
          </w:p>
        </w:tc>
        <w:tc>
          <w:tcPr>
            <w:tcW w:w="1820" w:type="dxa"/>
            <w:noWrap/>
            <w:hideMark/>
          </w:tcPr>
          <w:p w14:paraId="28B663CB" w14:textId="77777777" w:rsidR="005A2DDE" w:rsidRPr="005A2DDE" w:rsidRDefault="005A2DDE" w:rsidP="00AA2603">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18"/>
              </w:rPr>
            </w:pPr>
            <w:r w:rsidRPr="005A2DDE">
              <w:rPr>
                <w:rFonts w:eastAsia="Times New Roman" w:cs="Arial"/>
                <w:b/>
                <w:bCs/>
                <w:color w:val="000000"/>
                <w:sz w:val="20"/>
                <w:szCs w:val="18"/>
              </w:rPr>
              <w:t>22.0</w:t>
            </w:r>
          </w:p>
        </w:tc>
      </w:tr>
    </w:tbl>
    <w:p w14:paraId="0D304C5F" w14:textId="77777777" w:rsidR="002B6B66" w:rsidRDefault="002B6B66" w:rsidP="00682EB8">
      <w:pPr>
        <w:rPr>
          <w:highlight w:val="yellow"/>
          <w:lang w:eastAsia="en-US"/>
        </w:rPr>
      </w:pPr>
    </w:p>
    <w:p w14:paraId="0BE80161" w14:textId="7E5149D6" w:rsidR="00682EB8" w:rsidRPr="00B46425" w:rsidRDefault="00682EB8" w:rsidP="00682EB8">
      <w:pPr>
        <w:pStyle w:val="Heading3"/>
      </w:pPr>
      <w:bookmarkStart w:id="209" w:name="_Toc124950231"/>
      <w:r w:rsidRPr="00B46425">
        <w:t>Performance Model</w:t>
      </w:r>
      <w:bookmarkEnd w:id="209"/>
    </w:p>
    <w:p w14:paraId="3D1921D4" w14:textId="6322F82C" w:rsidR="00C505FF" w:rsidRPr="00C505FF" w:rsidRDefault="00682EB8" w:rsidP="00A900BA">
      <w:pPr>
        <w:rPr>
          <w:highlight w:val="yellow"/>
          <w:vertAlign w:val="superscript"/>
        </w:rPr>
      </w:pPr>
      <w:r>
        <w:t xml:space="preserve">As our engagement is expected to begin with </w:t>
      </w:r>
      <w:r w:rsidR="000D0313">
        <w:t xml:space="preserve">NFR testing </w:t>
      </w:r>
      <w:r>
        <w:t xml:space="preserve">of the stage 1 solution, we anticipate a handover of the existing performance model which has been refined by </w:t>
      </w:r>
      <w:r w:rsidR="000D0313">
        <w:t xml:space="preserve">the previous </w:t>
      </w:r>
      <w:r>
        <w:t xml:space="preserve">performance testing for stage 1 system load. As such, we do not plan to create a theoretical model in this solution outline stage, as it </w:t>
      </w:r>
      <w:r w:rsidR="00E77159">
        <w:t xml:space="preserve">does not have access to the same depth of real-world data as the current project delivery. After handover of the existing model, we will perform a due diligence review and decide whether to continue to extend it, or to migrate the data to the IBM RUMPUS tool. </w:t>
      </w:r>
      <w:r w:rsidR="00C505FF" w:rsidRPr="00C505FF">
        <w:t xml:space="preserve">The benefit of RUMPUS is that it provides a structured way to construct the model, </w:t>
      </w:r>
      <w:r w:rsidR="00C505FF">
        <w:t>has been refined over many complex project engagements, and is based on</w:t>
      </w:r>
      <w:r w:rsidR="00C505FF" w:rsidRPr="00C505FF">
        <w:t xml:space="preserve"> a standard tool (Microsoft Excel).</w:t>
      </w:r>
    </w:p>
    <w:p w14:paraId="336EC159" w14:textId="07A86620" w:rsidR="00382AFA" w:rsidRDefault="00E77159" w:rsidP="00A900BA">
      <w:r>
        <w:t>We will then continue to refine the performance model using the performance engineering methods described in the previous sections</w:t>
      </w:r>
      <w:r w:rsidR="00113D0E">
        <w:t xml:space="preserve"> including incorporating performance metrics from real-world usage and controlled performance testing</w:t>
      </w:r>
      <w:r>
        <w:t>. Th</w:t>
      </w:r>
      <w:r w:rsidR="00113D0E">
        <w:t>e</w:t>
      </w:r>
      <w:r>
        <w:t xml:space="preserve"> </w:t>
      </w:r>
      <w:r w:rsidR="00113D0E">
        <w:t xml:space="preserve">model updates </w:t>
      </w:r>
      <w:r>
        <w:t xml:space="preserve">will include phased increases in system processing requests for </w:t>
      </w:r>
      <w:r w:rsidR="000D0313">
        <w:t xml:space="preserve">each stage </w:t>
      </w:r>
      <w:r>
        <w:t>in turn</w:t>
      </w:r>
      <w:r w:rsidR="00DA068D">
        <w:t xml:space="preserve">, as well as the increased processing capacity to be provisioned for stage 3 to meet the combined demands of all traffic </w:t>
      </w:r>
      <w:r w:rsidR="000D0313">
        <w:t xml:space="preserve">up to </w:t>
      </w:r>
      <w:r w:rsidR="00DA068D">
        <w:t>stage 5.</w:t>
      </w:r>
      <w:r w:rsidR="00113D0E">
        <w:t xml:space="preserve"> </w:t>
      </w:r>
    </w:p>
    <w:p w14:paraId="511FC124" w14:textId="4561BE80" w:rsidR="00E03EA9" w:rsidRPr="00E03EA9" w:rsidRDefault="00382AFA" w:rsidP="00E03EA9">
      <w:r>
        <w:t xml:space="preserve">We will overlay on this model </w:t>
      </w:r>
      <w:r w:rsidR="00113D0E">
        <w:t xml:space="preserve">the increased processing load for each phase of data migration. </w:t>
      </w:r>
      <w:r>
        <w:t>This will be modelled based on running the data migration both full-time and only in times of low system usage</w:t>
      </w:r>
      <w:r w:rsidR="00472102">
        <w:t>, to inform the trade-offs to be made about how quickly the data migration can be performed, whilst not impacting live system requests.</w:t>
      </w:r>
      <w:r w:rsidR="00B46425">
        <w:t xml:space="preserve"> </w:t>
      </w:r>
      <w:r w:rsidR="00E03EA9">
        <w:t>E</w:t>
      </w:r>
      <w:r w:rsidR="00E03EA9" w:rsidRPr="00E03EA9">
        <w:t>ach data centre is sized to be able to run 100% of the load (for DR scenarios), which implies in normal circumstances that there is</w:t>
      </w:r>
      <w:r w:rsidR="00E03EA9">
        <w:t xml:space="preserve"> only a maximum of 50% usage per </w:t>
      </w:r>
      <w:proofErr w:type="gramStart"/>
      <w:r w:rsidR="00E03EA9">
        <w:t>data-</w:t>
      </w:r>
      <w:proofErr w:type="spellStart"/>
      <w:r w:rsidR="00E03EA9">
        <w:t>center</w:t>
      </w:r>
      <w:proofErr w:type="spellEnd"/>
      <w:proofErr w:type="gramEnd"/>
      <w:r w:rsidR="00E03EA9">
        <w:t xml:space="preserve">, leaving the remainder available </w:t>
      </w:r>
      <w:r w:rsidR="00E03EA9" w:rsidRPr="00E03EA9">
        <w:t xml:space="preserve">for data migration traffic, giving </w:t>
      </w:r>
      <w:r w:rsidR="00E03EA9">
        <w:t xml:space="preserve">early </w:t>
      </w:r>
      <w:r w:rsidR="00E03EA9" w:rsidRPr="00E03EA9">
        <w:t xml:space="preserve">confidence that this is sufficient. </w:t>
      </w:r>
      <w:r w:rsidR="00E03EA9">
        <w:t xml:space="preserve">This </w:t>
      </w:r>
      <w:r w:rsidR="00E03EA9" w:rsidRPr="00E03EA9">
        <w:t xml:space="preserve">will be assessed using the performance model and testing during </w:t>
      </w:r>
      <w:r w:rsidR="00E03EA9">
        <w:t>performance testing</w:t>
      </w:r>
      <w:r w:rsidR="00E03EA9" w:rsidRPr="00E03EA9">
        <w:t>.</w:t>
      </w:r>
    </w:p>
    <w:p w14:paraId="461F79A6" w14:textId="5C165304" w:rsidR="00A900BA" w:rsidRPr="003A1EC1" w:rsidRDefault="003A1EC1" w:rsidP="00A900BA">
      <w:r w:rsidRPr="003A1EC1">
        <w:t>Using ongoin</w:t>
      </w:r>
      <w:r w:rsidR="00A900BA" w:rsidRPr="003A1EC1">
        <w:t>g modelling</w:t>
      </w:r>
      <w:r>
        <w:t xml:space="preserve"> and testing</w:t>
      </w:r>
      <w:r w:rsidR="00A900BA" w:rsidRPr="003A1EC1">
        <w:t xml:space="preserve"> iterations, we will: </w:t>
      </w:r>
    </w:p>
    <w:p w14:paraId="408AA720" w14:textId="5F067B10" w:rsidR="00A900BA" w:rsidRPr="003A1EC1" w:rsidRDefault="003A1EC1">
      <w:pPr>
        <w:pStyle w:val="ListParagraph"/>
        <w:numPr>
          <w:ilvl w:val="0"/>
          <w:numId w:val="7"/>
        </w:numPr>
        <w:spacing w:before="0"/>
      </w:pPr>
      <w:r w:rsidRPr="003A1EC1">
        <w:t>i</w:t>
      </w:r>
      <w:r w:rsidR="00A900BA" w:rsidRPr="003A1EC1">
        <w:t>dentify components that are particularly at risk of performance issues</w:t>
      </w:r>
      <w:r w:rsidRPr="003A1EC1">
        <w:t xml:space="preserve"> and potential bottlenecks;</w:t>
      </w:r>
      <w:r w:rsidR="00A900BA" w:rsidRPr="003A1EC1">
        <w:t xml:space="preserve"> and</w:t>
      </w:r>
    </w:p>
    <w:p w14:paraId="223A5DF4" w14:textId="5B381529" w:rsidR="00A900BA" w:rsidRPr="003A1EC1" w:rsidRDefault="003A1EC1">
      <w:pPr>
        <w:pStyle w:val="ListParagraph"/>
        <w:numPr>
          <w:ilvl w:val="0"/>
          <w:numId w:val="7"/>
        </w:numPr>
      </w:pPr>
      <w:r w:rsidRPr="003A1EC1">
        <w:t>w</w:t>
      </w:r>
      <w:r w:rsidR="00A900BA" w:rsidRPr="003A1EC1">
        <w:t>ork with the application and infrastructure teams to build mitigations to the risks.</w:t>
      </w:r>
    </w:p>
    <w:p w14:paraId="4459F23D" w14:textId="483B54D3" w:rsidR="00C505FF" w:rsidRPr="003A1EC1" w:rsidRDefault="00A900BA" w:rsidP="003A1EC1">
      <w:r w:rsidRPr="003A1EC1">
        <w:t xml:space="preserve">To meet the non-functional requirements for performance and capacity the performance model will be used to predict the sizes </w:t>
      </w:r>
      <w:r w:rsidR="003A1EC1">
        <w:t>for the n</w:t>
      </w:r>
      <w:r w:rsidRPr="003A1EC1">
        <w:t>ode count, compute and memory requirements</w:t>
      </w:r>
      <w:r w:rsidR="003A1EC1">
        <w:t>. This will be augmented by the capacity and bandwidth models for storage capacity, IOPS, and WAN latency/bandwidth</w:t>
      </w:r>
    </w:p>
    <w:p w14:paraId="3038E255" w14:textId="77777777" w:rsidR="00A900BA" w:rsidRPr="003D01AD" w:rsidRDefault="00A900BA" w:rsidP="00A900BA">
      <w:pPr>
        <w:pStyle w:val="Heading2"/>
      </w:pPr>
      <w:bookmarkStart w:id="210" w:name="_Ref112348745"/>
      <w:bookmarkStart w:id="211" w:name="_Ref112348749"/>
      <w:bookmarkStart w:id="212" w:name="_Toc124950232"/>
      <w:r w:rsidRPr="003D01AD">
        <w:t>Capacity</w:t>
      </w:r>
      <w:bookmarkEnd w:id="210"/>
      <w:bookmarkEnd w:id="211"/>
      <w:bookmarkEnd w:id="212"/>
    </w:p>
    <w:p w14:paraId="114FAFAC" w14:textId="25A177E0" w:rsidR="00A900BA" w:rsidRPr="00917B6B" w:rsidRDefault="00A900BA" w:rsidP="00A900BA">
      <w:r w:rsidRPr="00917B6B">
        <w:t xml:space="preserve">Capacity Planning is an integral part of the IBM Performance Engineering &amp; Management Method (PEMM) and is a set of tasks many of which are performed iteratively throughout the </w:t>
      </w:r>
      <w:r w:rsidRPr="00917B6B">
        <w:lastRenderedPageBreak/>
        <w:t>lifecycle in collaboration with the operational staff who will be responsible for running the service once live. Capacity modelling is a key element of this process.</w:t>
      </w:r>
    </w:p>
    <w:p w14:paraId="39131654" w14:textId="2B7D0E42" w:rsidR="00A900BA" w:rsidRPr="00917B6B" w:rsidRDefault="00A900BA" w:rsidP="00A900BA">
      <w:pPr>
        <w:keepNext/>
      </w:pPr>
      <w:r w:rsidRPr="00917B6B">
        <w:t xml:space="preserve">Capacity </w:t>
      </w:r>
      <w:r w:rsidR="005A376C">
        <w:t>can take</w:t>
      </w:r>
      <w:r w:rsidRPr="00917B6B">
        <w:t xml:space="preserve"> several meanings in the context of </w:t>
      </w:r>
      <w:r w:rsidR="005A376C">
        <w:t>system performance</w:t>
      </w:r>
      <w:r w:rsidR="00B46673">
        <w:t>, all of which need to be modelled and planned:</w:t>
      </w:r>
    </w:p>
    <w:p w14:paraId="2C4C5AE0" w14:textId="721862FE" w:rsidR="00A900BA" w:rsidRPr="00917B6B" w:rsidRDefault="00A900BA">
      <w:pPr>
        <w:pStyle w:val="ListParagraph"/>
        <w:numPr>
          <w:ilvl w:val="0"/>
          <w:numId w:val="9"/>
        </w:numPr>
        <w:spacing w:before="240" w:after="60"/>
      </w:pPr>
      <w:r w:rsidRPr="00917B6B">
        <w:t xml:space="preserve">system </w:t>
      </w:r>
      <w:r w:rsidR="005A376C">
        <w:t xml:space="preserve">processing </w:t>
      </w:r>
      <w:r w:rsidRPr="00917B6B">
        <w:t>capacity (CPU, memory, IO)</w:t>
      </w:r>
    </w:p>
    <w:p w14:paraId="47588C78" w14:textId="77777777" w:rsidR="00577714" w:rsidRDefault="00474212" w:rsidP="00577714">
      <w:pPr>
        <w:pStyle w:val="ListParagraph"/>
        <w:numPr>
          <w:ilvl w:val="0"/>
          <w:numId w:val="9"/>
        </w:numPr>
        <w:spacing w:before="240" w:after="60"/>
      </w:pPr>
      <w:r>
        <w:t>s</w:t>
      </w:r>
      <w:r w:rsidR="005A376C">
        <w:t>torage</w:t>
      </w:r>
      <w:r>
        <w:t xml:space="preserve"> capacity (disk / SAN / backup)</w:t>
      </w:r>
    </w:p>
    <w:p w14:paraId="1C8EBB17" w14:textId="7A5F82EA" w:rsidR="005A376C" w:rsidRDefault="00577714" w:rsidP="00577714">
      <w:pPr>
        <w:pStyle w:val="ListParagraph"/>
        <w:numPr>
          <w:ilvl w:val="0"/>
          <w:numId w:val="9"/>
        </w:numPr>
        <w:spacing w:before="240" w:after="60"/>
      </w:pPr>
      <w:r>
        <w:t>n</w:t>
      </w:r>
      <w:r w:rsidRPr="00917B6B">
        <w:t xml:space="preserve">etwork </w:t>
      </w:r>
      <w:r>
        <w:t>c</w:t>
      </w:r>
      <w:r w:rsidRPr="00917B6B">
        <w:t>apacity</w:t>
      </w:r>
      <w:r>
        <w:t xml:space="preserve"> (bandwidth)</w:t>
      </w:r>
    </w:p>
    <w:p w14:paraId="7A75B043" w14:textId="77777777" w:rsidR="00134255" w:rsidRDefault="00134255" w:rsidP="0077359C"/>
    <w:p w14:paraId="206AF6BD" w14:textId="7B9E1417" w:rsidR="00134255" w:rsidRDefault="00134255" w:rsidP="00134255">
      <w:pPr>
        <w:pStyle w:val="Heading3"/>
      </w:pPr>
      <w:bookmarkStart w:id="213" w:name="_Toc124950233"/>
      <w:r>
        <w:t>Processing capacity</w:t>
      </w:r>
      <w:bookmarkEnd w:id="213"/>
    </w:p>
    <w:p w14:paraId="4CFAE9D2" w14:textId="0619A210" w:rsidR="003F4A62" w:rsidRDefault="00B46673" w:rsidP="005A376C">
      <w:pPr>
        <w:spacing w:before="240" w:after="60"/>
      </w:pPr>
      <w:r>
        <w:t xml:space="preserve">System processing capacity will be projected using the performance model described in the previous section as the basis. </w:t>
      </w:r>
      <w:r w:rsidR="004511EA">
        <w:t xml:space="preserve">Traffic growth projections will be </w:t>
      </w:r>
      <w:r w:rsidR="00474212">
        <w:t>derived</w:t>
      </w:r>
      <w:r w:rsidR="004511EA">
        <w:t xml:space="preserve"> from observed trends from the real system</w:t>
      </w:r>
      <w:r w:rsidR="00474212">
        <w:t xml:space="preserve"> activity</w:t>
      </w:r>
      <w:r w:rsidR="004511EA">
        <w:t>, and informed by business knowledge</w:t>
      </w:r>
      <w:r w:rsidR="003F4A62">
        <w:t xml:space="preserve"> e.g.:</w:t>
      </w:r>
      <w:r w:rsidR="004511EA">
        <w:t xml:space="preserve"> </w:t>
      </w:r>
    </w:p>
    <w:p w14:paraId="2E2D656C" w14:textId="73DC98E0" w:rsidR="003F4A62" w:rsidRDefault="003F4A62" w:rsidP="003F4A62">
      <w:pPr>
        <w:pStyle w:val="ListParagraph"/>
        <w:numPr>
          <w:ilvl w:val="0"/>
          <w:numId w:val="9"/>
        </w:numPr>
        <w:spacing w:before="240" w:after="60"/>
      </w:pPr>
      <w:r>
        <w:t>of seasonal variations and spikes in usage</w:t>
      </w:r>
    </w:p>
    <w:p w14:paraId="1A0E9D29" w14:textId="5B215A18" w:rsidR="00B46673" w:rsidRDefault="003F4A62" w:rsidP="005A376C">
      <w:pPr>
        <w:pStyle w:val="ListParagraph"/>
        <w:numPr>
          <w:ilvl w:val="0"/>
          <w:numId w:val="9"/>
        </w:numPr>
        <w:spacing w:before="240" w:after="60"/>
      </w:pPr>
      <w:r>
        <w:t>of events that may lead to step changes in usage such as</w:t>
      </w:r>
      <w:r w:rsidR="005E7EC7">
        <w:t xml:space="preserve"> legislative change</w:t>
      </w:r>
    </w:p>
    <w:p w14:paraId="298A2070" w14:textId="0A28DFAD" w:rsidR="00037BF6" w:rsidRDefault="00037BF6" w:rsidP="005A376C">
      <w:pPr>
        <w:pStyle w:val="ListParagraph"/>
        <w:numPr>
          <w:ilvl w:val="0"/>
          <w:numId w:val="9"/>
        </w:numPr>
        <w:spacing w:before="240" w:after="60"/>
      </w:pPr>
      <w:r>
        <w:t>increments in usage such as stages 2-5 as new user-bases are on-boarded</w:t>
      </w:r>
    </w:p>
    <w:p w14:paraId="5D19A98A" w14:textId="04CA06F1" w:rsidR="00037BF6" w:rsidRDefault="00037BF6" w:rsidP="005A376C">
      <w:pPr>
        <w:pStyle w:val="ListParagraph"/>
        <w:numPr>
          <w:ilvl w:val="0"/>
          <w:numId w:val="9"/>
        </w:numPr>
        <w:spacing w:before="240" w:after="60"/>
      </w:pPr>
      <w:r>
        <w:t>ad-hoc events such as data migrations</w:t>
      </w:r>
    </w:p>
    <w:p w14:paraId="7246F203" w14:textId="7A498200" w:rsidR="00D86DD8" w:rsidRDefault="00C971BF" w:rsidP="00577714">
      <w:r>
        <w:t xml:space="preserve">We will use the existing Athene capacity management tooling to provide real system insight into current peaks in usage and the impact on response times, to make predictions on growth trends towards thresholds, and </w:t>
      </w:r>
      <w:r w:rsidR="00AF61D6">
        <w:t>to give insight to where in the system capacity problems are manifesting.</w:t>
      </w:r>
    </w:p>
    <w:p w14:paraId="2C064B8D" w14:textId="32554129" w:rsidR="00D86DD8" w:rsidRDefault="00D86DD8" w:rsidP="00D86DD8">
      <w:pPr>
        <w:pStyle w:val="Heading3"/>
      </w:pPr>
      <w:bookmarkStart w:id="214" w:name="_Toc124950234"/>
      <w:r>
        <w:t>Storage capacity</w:t>
      </w:r>
      <w:bookmarkEnd w:id="214"/>
    </w:p>
    <w:p w14:paraId="039DBCBB" w14:textId="7F7395D6" w:rsidR="00211FEA" w:rsidRPr="00211FEA" w:rsidRDefault="00211FEA" w:rsidP="00211FEA">
      <w:r w:rsidRPr="00211FEA">
        <w:t>A spreadsheet</w:t>
      </w:r>
      <w:r>
        <w:t>-</w:t>
      </w:r>
      <w:r w:rsidRPr="00211FEA">
        <w:t xml:space="preserve">based </w:t>
      </w:r>
      <w:r>
        <w:t xml:space="preserve">storage capacity </w:t>
      </w:r>
      <w:r w:rsidRPr="00211FEA">
        <w:t xml:space="preserve">model </w:t>
      </w:r>
      <w:r>
        <w:t>will be</w:t>
      </w:r>
      <w:r w:rsidR="00836981">
        <w:t xml:space="preserve"> used</w:t>
      </w:r>
      <w:r w:rsidR="002040C8">
        <w:t>. This will be</w:t>
      </w:r>
      <w:r>
        <w:t xml:space="preserve"> </w:t>
      </w:r>
      <w:r w:rsidRPr="00211FEA">
        <w:t xml:space="preserve">based on the </w:t>
      </w:r>
      <w:r>
        <w:t xml:space="preserve">volumetric </w:t>
      </w:r>
      <w:r w:rsidRPr="00211FEA">
        <w:t>information</w:t>
      </w:r>
      <w:r w:rsidR="002040C8">
        <w:t xml:space="preserve"> on gallery sizes that has been shared for the number of data objects to stored, and with </w:t>
      </w:r>
      <w:r w:rsidR="003E13F2">
        <w:t>average storage for each type of data object based on information from software vendors and from assessment of the observed system storage volumes.</w:t>
      </w:r>
    </w:p>
    <w:p w14:paraId="50A6480D" w14:textId="48316EC5" w:rsidR="00A900BA" w:rsidRDefault="000E1876" w:rsidP="00A900BA">
      <w:r>
        <w:t>Separate models are anticipated for MES storage and MSB storage</w:t>
      </w:r>
      <w:r w:rsidR="00EB4508">
        <w:t>, to cater for the different resulting data entities to be stored.</w:t>
      </w:r>
      <w:r w:rsidR="00836981">
        <w:t xml:space="preserve"> Rather than create a theoretical model at this stage in the bid, given the maturity of the system build expected at transition, we anticipate transition and extension of an existing model, or creating a new model if required in the early stages of the transition phase.</w:t>
      </w:r>
    </w:p>
    <w:p w14:paraId="2B735C00" w14:textId="0DDF20C3" w:rsidR="00EE7269" w:rsidRDefault="00922D9A" w:rsidP="00A900BA">
      <w:r>
        <w:t xml:space="preserve">As with processing capacity we will use the existing Athene capacity management tooling (with the NetApp integration module) to provide system insight into growth trends across the system and proactive notification </w:t>
      </w:r>
      <w:r w:rsidR="003E36CC">
        <w:t>of trending towards a threshold.</w:t>
      </w:r>
    </w:p>
    <w:p w14:paraId="0EC1B74A" w14:textId="5808547B" w:rsidR="00D86DD8" w:rsidRDefault="00D86DD8" w:rsidP="00D86DD8">
      <w:pPr>
        <w:pStyle w:val="Heading3"/>
      </w:pPr>
      <w:bookmarkStart w:id="215" w:name="_Toc124950235"/>
      <w:r>
        <w:t>Network capacity</w:t>
      </w:r>
      <w:bookmarkEnd w:id="215"/>
    </w:p>
    <w:p w14:paraId="53D285BD" w14:textId="089BE8B9" w:rsidR="00F47834" w:rsidRDefault="00DA6D4D" w:rsidP="00B4195B">
      <w:r>
        <w:t xml:space="preserve">A spreadsheet-based network capacity model (such as RUMPUS) will be used. This will use the main inputs from the existing performance </w:t>
      </w:r>
      <w:proofErr w:type="gramStart"/>
      <w:r>
        <w:t>model, and</w:t>
      </w:r>
      <w:proofErr w:type="gramEnd"/>
      <w:r>
        <w:t xml:space="preserve"> assign network sizing to each of the major transaction request and responses, which is then used to anticipate the overall load on the network</w:t>
      </w:r>
      <w:r w:rsidR="004107AC">
        <w:t xml:space="preserve"> and the impact of traffic growth.</w:t>
      </w:r>
    </w:p>
    <w:p w14:paraId="415E4672" w14:textId="44CBA700" w:rsidR="00B4195B" w:rsidRDefault="00B4195B" w:rsidP="00B4195B">
      <w:r w:rsidRPr="00B4195B">
        <w:t xml:space="preserve">As with processing </w:t>
      </w:r>
      <w:r w:rsidR="00F47834">
        <w:t xml:space="preserve">/ storage </w:t>
      </w:r>
      <w:r w:rsidRPr="00B4195B">
        <w:t xml:space="preserve">we will use the existing Athene capacity management tooling (with the </w:t>
      </w:r>
      <w:r>
        <w:t>SolarWinds</w:t>
      </w:r>
      <w:r w:rsidRPr="00B4195B">
        <w:t xml:space="preserve"> integration module) to provide system insight into growth trends across the system and proactive notification of trending towards a threshold.</w:t>
      </w:r>
    </w:p>
    <w:p w14:paraId="3690C468" w14:textId="4550A1DC" w:rsidR="006C56D2" w:rsidRDefault="006C56D2" w:rsidP="006C56D2">
      <w:pPr>
        <w:pStyle w:val="Heading3"/>
      </w:pPr>
      <w:bookmarkStart w:id="216" w:name="_Toc124950236"/>
      <w:r>
        <w:t>Capacity provisioning activities</w:t>
      </w:r>
      <w:bookmarkEnd w:id="216"/>
    </w:p>
    <w:p w14:paraId="0A9CC992" w14:textId="77777777" w:rsidR="00D86DD8" w:rsidRDefault="006C56D2" w:rsidP="006C56D2">
      <w:r>
        <w:t xml:space="preserve">Using the performance / capacity model and observed growth trends, we will set appropriate thresholds to trigger activities to provision more capacity. This could for example include provisioning additional servers into load-balanced </w:t>
      </w:r>
      <w:proofErr w:type="gramStart"/>
      <w:r>
        <w:t>clusters, or</w:t>
      </w:r>
      <w:proofErr w:type="gramEnd"/>
      <w:r>
        <w:t xml:space="preserve"> adding more disks to SAN </w:t>
      </w:r>
      <w:r>
        <w:lastRenderedPageBreak/>
        <w:t xml:space="preserve">storage. Before these measures are taken, we will seek to identify ways to reduce capacity consumption wherever possible, such as ensuring that filesystem housekeeping is operating correctly, and working with MSB and MES software vendors to tune their applications for most efficient operation. </w:t>
      </w:r>
    </w:p>
    <w:p w14:paraId="3B660451" w14:textId="7FA7ED8D" w:rsidR="006C56D2" w:rsidRDefault="006C56D2" w:rsidP="00A900BA">
      <w:r>
        <w:t>Where provisioning measures are being taken, we will monitor critical thresholds beyond which more significant expansion activities are needed</w:t>
      </w:r>
      <w:r w:rsidR="00D86DD8">
        <w:t>.</w:t>
      </w:r>
      <w:r>
        <w:t xml:space="preserve"> </w:t>
      </w:r>
      <w:r w:rsidR="00D86DD8">
        <w:t xml:space="preserve">This is </w:t>
      </w:r>
      <w:r>
        <w:t xml:space="preserve">for example reaching capacity in the existing server racks, </w:t>
      </w:r>
      <w:r w:rsidR="00D86DD8">
        <w:t>or SAN array. These critical thresholds will be part of long-range monitoring so that there is sufficient time to implement the required expansion.</w:t>
      </w:r>
    </w:p>
    <w:p w14:paraId="712796F9" w14:textId="30B27498" w:rsidR="00A900BA" w:rsidRDefault="00E02091" w:rsidP="00A900BA">
      <w:bookmarkStart w:id="217" w:name="_Toc495001966"/>
      <w:bookmarkStart w:id="218" w:name="_Toc495002158"/>
      <w:bookmarkStart w:id="219" w:name="_Toc495001967"/>
      <w:bookmarkStart w:id="220" w:name="_Toc495002159"/>
      <w:bookmarkStart w:id="221" w:name="_Toc495001968"/>
      <w:bookmarkStart w:id="222" w:name="_Toc495002160"/>
      <w:bookmarkStart w:id="223" w:name="_Toc495001969"/>
      <w:bookmarkStart w:id="224" w:name="_Toc495002161"/>
      <w:bookmarkStart w:id="225" w:name="_Toc495001970"/>
      <w:bookmarkStart w:id="226" w:name="_Toc495002162"/>
      <w:bookmarkStart w:id="227" w:name="_Toc495001971"/>
      <w:bookmarkStart w:id="228" w:name="_Toc495002163"/>
      <w:bookmarkStart w:id="229" w:name="_Toc495001972"/>
      <w:bookmarkStart w:id="230" w:name="_Toc495002164"/>
      <w:bookmarkStart w:id="231" w:name="_Toc495001973"/>
      <w:bookmarkStart w:id="232" w:name="_Toc495002165"/>
      <w:bookmarkStart w:id="233" w:name="_Toc495001974"/>
      <w:bookmarkStart w:id="234" w:name="_Toc495002166"/>
      <w:bookmarkStart w:id="235" w:name="_Toc495001975"/>
      <w:bookmarkStart w:id="236" w:name="_Toc495002167"/>
      <w:bookmarkStart w:id="237" w:name="_Toc495002325"/>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t>These activities will be managed via the overall change process, so that appropriate testing can be undertaken, and so that the changes can be planned to be delivered without disruption to service.</w:t>
      </w:r>
    </w:p>
    <w:p w14:paraId="6F2B2D7A" w14:textId="69CEE4FA" w:rsidR="00A900BA" w:rsidRDefault="00A900BA" w:rsidP="00A900BA">
      <w:pPr>
        <w:pStyle w:val="Heading2"/>
      </w:pPr>
      <w:bookmarkStart w:id="238" w:name="_Toc124950237"/>
      <w:r>
        <w:t>Bandwidth</w:t>
      </w:r>
      <w:r w:rsidR="00347463">
        <w:t xml:space="preserve"> and I/O</w:t>
      </w:r>
      <w:bookmarkEnd w:id="238"/>
    </w:p>
    <w:p w14:paraId="058DECE5" w14:textId="1A70D265" w:rsidR="00286753" w:rsidRPr="00286753" w:rsidRDefault="00286753" w:rsidP="00286753">
      <w:pPr>
        <w:rPr>
          <w:rFonts w:eastAsia="Calibri" w:cs="Arial"/>
          <w:i/>
          <w:iCs/>
          <w:color w:val="44546A"/>
          <w:sz w:val="18"/>
          <w:szCs w:val="18"/>
        </w:rPr>
      </w:pPr>
      <w:r w:rsidRPr="003A1186">
        <w:rPr>
          <w:rFonts w:eastAsia="Calibri"/>
        </w:rPr>
        <w:t xml:space="preserve">There are </w:t>
      </w:r>
      <w:r>
        <w:rPr>
          <w:rFonts w:eastAsia="Calibri"/>
        </w:rPr>
        <w:t>6</w:t>
      </w:r>
      <w:r w:rsidRPr="003A1186">
        <w:rPr>
          <w:rFonts w:eastAsia="Calibri"/>
        </w:rPr>
        <w:t xml:space="preserve"> network </w:t>
      </w:r>
      <w:r w:rsidR="00A8096C">
        <w:rPr>
          <w:rFonts w:eastAsia="Calibri"/>
        </w:rPr>
        <w:t>interactions</w:t>
      </w:r>
      <w:r w:rsidRPr="003A1186">
        <w:rPr>
          <w:rFonts w:eastAsia="Calibri"/>
        </w:rPr>
        <w:t xml:space="preserve"> </w:t>
      </w:r>
      <w:r>
        <w:rPr>
          <w:rFonts w:eastAsia="Calibri"/>
        </w:rPr>
        <w:t xml:space="preserve">to consider for </w:t>
      </w:r>
      <w:r w:rsidRPr="003A1186">
        <w:rPr>
          <w:rFonts w:eastAsia="Calibri"/>
        </w:rPr>
        <w:t xml:space="preserve">the </w:t>
      </w:r>
      <w:r w:rsidR="00D70A6B">
        <w:rPr>
          <w:rFonts w:eastAsia="Calibri"/>
        </w:rPr>
        <w:t xml:space="preserve">HOB </w:t>
      </w:r>
      <w:r w:rsidRPr="003A1186">
        <w:rPr>
          <w:rFonts w:eastAsia="Calibri"/>
        </w:rPr>
        <w:t>Matcher system</w:t>
      </w:r>
      <w:r>
        <w:rPr>
          <w:rFonts w:eastAsia="Calibri"/>
        </w:rPr>
        <w:t xml:space="preserve"> as described in the table</w:t>
      </w:r>
      <w:r w:rsidRPr="003A1186">
        <w:rPr>
          <w:rFonts w:eastAsia="Calibri"/>
        </w:rPr>
        <w:t>:</w:t>
      </w:r>
    </w:p>
    <w:tbl>
      <w:tblPr>
        <w:tblStyle w:val="GridTable1Light-Accent51"/>
        <w:tblW w:w="5000" w:type="pct"/>
        <w:tblLayout w:type="fixed"/>
        <w:tblLook w:val="04A0" w:firstRow="1" w:lastRow="0" w:firstColumn="1" w:lastColumn="0" w:noHBand="0" w:noVBand="1"/>
      </w:tblPr>
      <w:tblGrid>
        <w:gridCol w:w="1980"/>
        <w:gridCol w:w="1559"/>
        <w:gridCol w:w="5471"/>
      </w:tblGrid>
      <w:tr w:rsidR="00286753" w:rsidRPr="003A1186" w14:paraId="0C7A8ECC" w14:textId="77777777" w:rsidTr="006C6DC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right w:val="single" w:sz="4" w:space="0" w:color="B4C6E7"/>
            </w:tcBorders>
            <w:shd w:val="clear" w:color="auto" w:fill="DEEAF6"/>
            <w:hideMark/>
          </w:tcPr>
          <w:p w14:paraId="30C5B1D5" w14:textId="77DB663D" w:rsidR="00286753" w:rsidRPr="003A1186" w:rsidRDefault="00286753" w:rsidP="006C6DCB">
            <w:pPr>
              <w:spacing w:before="60" w:after="60"/>
              <w:rPr>
                <w:szCs w:val="24"/>
              </w:rPr>
            </w:pPr>
            <w:r w:rsidRPr="003A1186">
              <w:rPr>
                <w:szCs w:val="24"/>
              </w:rPr>
              <w:t xml:space="preserve">Network </w:t>
            </w:r>
            <w:r w:rsidR="00A8096C">
              <w:rPr>
                <w:szCs w:val="24"/>
              </w:rPr>
              <w:t>Interaction</w:t>
            </w:r>
          </w:p>
        </w:tc>
        <w:tc>
          <w:tcPr>
            <w:tcW w:w="865" w:type="pct"/>
            <w:tcBorders>
              <w:top w:val="single" w:sz="4" w:space="0" w:color="B4C6E7"/>
              <w:left w:val="single" w:sz="4" w:space="0" w:color="B4C6E7"/>
              <w:right w:val="single" w:sz="4" w:space="0" w:color="B4C6E7"/>
            </w:tcBorders>
            <w:shd w:val="clear" w:color="auto" w:fill="DEEAF6"/>
            <w:hideMark/>
          </w:tcPr>
          <w:p w14:paraId="2B440B67" w14:textId="77777777" w:rsidR="00286753" w:rsidRPr="003A1186" w:rsidRDefault="00286753" w:rsidP="006C6DCB">
            <w:pPr>
              <w:spacing w:before="60" w:after="60"/>
              <w:cnfStyle w:val="100000000000" w:firstRow="1" w:lastRow="0" w:firstColumn="0" w:lastColumn="0" w:oddVBand="0" w:evenVBand="0" w:oddHBand="0" w:evenHBand="0" w:firstRowFirstColumn="0" w:firstRowLastColumn="0" w:lastRowFirstColumn="0" w:lastRowLastColumn="0"/>
              <w:rPr>
                <w:szCs w:val="24"/>
              </w:rPr>
            </w:pPr>
            <w:r w:rsidRPr="003A1186">
              <w:rPr>
                <w:szCs w:val="24"/>
              </w:rPr>
              <w:t>Scope</w:t>
            </w:r>
          </w:p>
        </w:tc>
        <w:tc>
          <w:tcPr>
            <w:tcW w:w="3036" w:type="pct"/>
            <w:tcBorders>
              <w:top w:val="single" w:sz="4" w:space="0" w:color="B4C6E7"/>
              <w:left w:val="single" w:sz="4" w:space="0" w:color="B4C6E7"/>
              <w:right w:val="single" w:sz="4" w:space="0" w:color="B4C6E7"/>
            </w:tcBorders>
            <w:shd w:val="clear" w:color="auto" w:fill="DEEAF6"/>
            <w:hideMark/>
          </w:tcPr>
          <w:p w14:paraId="6C762BC8" w14:textId="77777777" w:rsidR="00286753" w:rsidRPr="003A1186" w:rsidRDefault="00286753" w:rsidP="006C6DCB">
            <w:pPr>
              <w:spacing w:before="60" w:after="60"/>
              <w:cnfStyle w:val="100000000000" w:firstRow="1" w:lastRow="0" w:firstColumn="0" w:lastColumn="0" w:oddVBand="0" w:evenVBand="0" w:oddHBand="0" w:evenHBand="0" w:firstRowFirstColumn="0" w:firstRowLastColumn="0" w:lastRowFirstColumn="0" w:lastRowLastColumn="0"/>
              <w:rPr>
                <w:szCs w:val="24"/>
              </w:rPr>
            </w:pPr>
            <w:r w:rsidRPr="003A1186">
              <w:rPr>
                <w:szCs w:val="24"/>
              </w:rPr>
              <w:t>Description</w:t>
            </w:r>
          </w:p>
        </w:tc>
      </w:tr>
      <w:tr w:rsidR="00286753" w:rsidRPr="003A1186" w14:paraId="1196A211" w14:textId="77777777" w:rsidTr="006C6DCB">
        <w:trPr>
          <w:cantSplit/>
          <w:trHeight w:val="75"/>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hideMark/>
          </w:tcPr>
          <w:p w14:paraId="54C4D464" w14:textId="77777777" w:rsidR="00286753" w:rsidRPr="007F5A47" w:rsidRDefault="00286753" w:rsidP="006C6DCB">
            <w:pPr>
              <w:spacing w:before="60" w:after="60"/>
              <w:rPr>
                <w:b w:val="0"/>
                <w:szCs w:val="24"/>
              </w:rPr>
            </w:pPr>
            <w:r w:rsidRPr="007F5A47">
              <w:rPr>
                <w:b w:val="0"/>
                <w:szCs w:val="24"/>
              </w:rPr>
              <w:t>Request messages and responses</w:t>
            </w:r>
          </w:p>
        </w:tc>
        <w:tc>
          <w:tcPr>
            <w:tcW w:w="865" w:type="pct"/>
            <w:tcBorders>
              <w:top w:val="single" w:sz="4" w:space="0" w:color="B4C6E7"/>
              <w:left w:val="single" w:sz="4" w:space="0" w:color="B4C6E7"/>
              <w:bottom w:val="single" w:sz="4" w:space="0" w:color="B4C6E7"/>
              <w:right w:val="single" w:sz="4" w:space="0" w:color="B4C6E7"/>
            </w:tcBorders>
            <w:hideMark/>
          </w:tcPr>
          <w:p w14:paraId="1E14E795" w14:textId="4A9441C5" w:rsidR="00286753" w:rsidRPr="003A1186" w:rsidRDefault="00A8096C"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Pr>
                <w:szCs w:val="24"/>
              </w:rPr>
              <w:t>Inter-site</w:t>
            </w:r>
          </w:p>
        </w:tc>
        <w:tc>
          <w:tcPr>
            <w:tcW w:w="3036" w:type="pct"/>
            <w:tcBorders>
              <w:top w:val="single" w:sz="4" w:space="0" w:color="B4C6E7"/>
              <w:left w:val="single" w:sz="4" w:space="0" w:color="B4C6E7"/>
              <w:bottom w:val="single" w:sz="4" w:space="0" w:color="B4C6E7"/>
              <w:right w:val="single" w:sz="4" w:space="0" w:color="B4C6E7"/>
            </w:tcBorders>
            <w:hideMark/>
          </w:tcPr>
          <w:p w14:paraId="2304FE25" w14:textId="01F855D9"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 xml:space="preserve">Connections </w:t>
            </w:r>
            <w:r>
              <w:rPr>
                <w:szCs w:val="24"/>
              </w:rPr>
              <w:t xml:space="preserve">from </w:t>
            </w:r>
            <w:r w:rsidRPr="003A1186">
              <w:rPr>
                <w:szCs w:val="24"/>
              </w:rPr>
              <w:t xml:space="preserve">the </w:t>
            </w:r>
            <w:r>
              <w:rPr>
                <w:szCs w:val="24"/>
              </w:rPr>
              <w:t xml:space="preserve">HOB Central systems </w:t>
            </w:r>
            <w:r w:rsidR="00A8096C">
              <w:rPr>
                <w:szCs w:val="24"/>
              </w:rPr>
              <w:t xml:space="preserve">over the HO WAN </w:t>
            </w:r>
            <w:r w:rsidRPr="003A1186">
              <w:rPr>
                <w:szCs w:val="24"/>
              </w:rPr>
              <w:t>will be provided by the Authority. The bandwidth of these connections needs to be sufficient</w:t>
            </w:r>
            <w:r w:rsidR="00A8096C">
              <w:rPr>
                <w:szCs w:val="24"/>
              </w:rPr>
              <w:t xml:space="preserve"> for </w:t>
            </w:r>
            <w:r w:rsidRPr="003A1186">
              <w:rPr>
                <w:szCs w:val="24"/>
              </w:rPr>
              <w:t>the processing of Category 1 and 2 latency request types.</w:t>
            </w:r>
          </w:p>
        </w:tc>
      </w:tr>
      <w:tr w:rsidR="00286753" w:rsidRPr="003A1186" w14:paraId="38F8A218" w14:textId="77777777" w:rsidTr="006C6DCB">
        <w:trPr>
          <w:cantSplit/>
          <w:trHeight w:val="59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hideMark/>
          </w:tcPr>
          <w:p w14:paraId="5AD42ABC" w14:textId="31155E10" w:rsidR="00286753" w:rsidRPr="007F5A47" w:rsidRDefault="00286753" w:rsidP="006C6DCB">
            <w:pPr>
              <w:spacing w:before="60" w:after="60"/>
              <w:rPr>
                <w:b w:val="0"/>
                <w:szCs w:val="24"/>
              </w:rPr>
            </w:pPr>
            <w:r w:rsidRPr="007F5A47">
              <w:rPr>
                <w:b w:val="0"/>
                <w:szCs w:val="24"/>
              </w:rPr>
              <w:t>MES services</w:t>
            </w:r>
          </w:p>
        </w:tc>
        <w:tc>
          <w:tcPr>
            <w:tcW w:w="865" w:type="pct"/>
            <w:tcBorders>
              <w:top w:val="single" w:sz="4" w:space="0" w:color="B4C6E7"/>
              <w:left w:val="single" w:sz="4" w:space="0" w:color="B4C6E7"/>
              <w:bottom w:val="single" w:sz="4" w:space="0" w:color="B4C6E7"/>
              <w:right w:val="single" w:sz="4" w:space="0" w:color="B4C6E7"/>
            </w:tcBorders>
            <w:hideMark/>
          </w:tcPr>
          <w:p w14:paraId="18784FDB" w14:textId="77777777"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Inter-site &amp; Local</w:t>
            </w:r>
          </w:p>
        </w:tc>
        <w:tc>
          <w:tcPr>
            <w:tcW w:w="3036" w:type="pct"/>
            <w:tcBorders>
              <w:top w:val="single" w:sz="4" w:space="0" w:color="B4C6E7"/>
              <w:left w:val="single" w:sz="4" w:space="0" w:color="B4C6E7"/>
              <w:bottom w:val="single" w:sz="4" w:space="0" w:color="B4C6E7"/>
              <w:right w:val="single" w:sz="4" w:space="0" w:color="B4C6E7"/>
            </w:tcBorders>
            <w:hideMark/>
          </w:tcPr>
          <w:p w14:paraId="5A9C4B11" w14:textId="54FA5EA1" w:rsidR="00286753" w:rsidRPr="003A1186" w:rsidRDefault="00AC57D6"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Pr>
                <w:szCs w:val="24"/>
              </w:rPr>
              <w:t>MES is active/active, so connections can be either within the same data-</w:t>
            </w:r>
            <w:proofErr w:type="gramStart"/>
            <w:r>
              <w:rPr>
                <w:szCs w:val="24"/>
              </w:rPr>
              <w:t>centre, or</w:t>
            </w:r>
            <w:proofErr w:type="gramEnd"/>
            <w:r>
              <w:rPr>
                <w:szCs w:val="24"/>
              </w:rPr>
              <w:t xml:space="preserve"> can cross from one data-centre to the other.</w:t>
            </w:r>
          </w:p>
        </w:tc>
      </w:tr>
      <w:tr w:rsidR="00286753" w:rsidRPr="003A1186" w14:paraId="2DB6D393" w14:textId="77777777" w:rsidTr="006C6DCB">
        <w:trPr>
          <w:cantSplit/>
          <w:trHeight w:val="59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hideMark/>
          </w:tcPr>
          <w:p w14:paraId="356F412B" w14:textId="77777777" w:rsidR="00286753" w:rsidRPr="007F5A47" w:rsidRDefault="00286753" w:rsidP="006C6DCB">
            <w:pPr>
              <w:spacing w:before="60" w:after="60"/>
              <w:rPr>
                <w:b w:val="0"/>
                <w:szCs w:val="24"/>
              </w:rPr>
            </w:pPr>
            <w:r w:rsidRPr="007F5A47">
              <w:rPr>
                <w:b w:val="0"/>
                <w:szCs w:val="24"/>
              </w:rPr>
              <w:t>MSP traffic</w:t>
            </w:r>
          </w:p>
        </w:tc>
        <w:tc>
          <w:tcPr>
            <w:tcW w:w="865" w:type="pct"/>
            <w:tcBorders>
              <w:top w:val="single" w:sz="4" w:space="0" w:color="B4C6E7"/>
              <w:left w:val="single" w:sz="4" w:space="0" w:color="B4C6E7"/>
              <w:bottom w:val="single" w:sz="4" w:space="0" w:color="B4C6E7"/>
              <w:right w:val="single" w:sz="4" w:space="0" w:color="B4C6E7"/>
            </w:tcBorders>
            <w:hideMark/>
          </w:tcPr>
          <w:p w14:paraId="0823EF48" w14:textId="77777777"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Local</w:t>
            </w:r>
          </w:p>
        </w:tc>
        <w:tc>
          <w:tcPr>
            <w:tcW w:w="3036" w:type="pct"/>
            <w:tcBorders>
              <w:top w:val="single" w:sz="4" w:space="0" w:color="B4C6E7"/>
              <w:left w:val="single" w:sz="4" w:space="0" w:color="B4C6E7"/>
              <w:bottom w:val="single" w:sz="4" w:space="0" w:color="B4C6E7"/>
              <w:right w:val="single" w:sz="4" w:space="0" w:color="B4C6E7"/>
            </w:tcBorders>
            <w:hideMark/>
          </w:tcPr>
          <w:p w14:paraId="659F5CC5" w14:textId="27E79E71"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 xml:space="preserve">Local networks refer to </w:t>
            </w:r>
            <w:r w:rsidR="00A8096C">
              <w:rPr>
                <w:szCs w:val="24"/>
              </w:rPr>
              <w:t>server</w:t>
            </w:r>
            <w:r w:rsidRPr="003A1186">
              <w:rPr>
                <w:szCs w:val="24"/>
              </w:rPr>
              <w:t xml:space="preserve"> to </w:t>
            </w:r>
            <w:r w:rsidR="00A8096C">
              <w:rPr>
                <w:szCs w:val="24"/>
              </w:rPr>
              <w:t>server</w:t>
            </w:r>
            <w:r w:rsidRPr="003A1186">
              <w:rPr>
                <w:szCs w:val="24"/>
              </w:rPr>
              <w:t xml:space="preserve"> traffic within the same data centre. The SAN and local replication traffic </w:t>
            </w:r>
            <w:r>
              <w:rPr>
                <w:szCs w:val="24"/>
              </w:rPr>
              <w:t xml:space="preserve">also </w:t>
            </w:r>
            <w:r w:rsidRPr="003A1186">
              <w:rPr>
                <w:szCs w:val="24"/>
              </w:rPr>
              <w:t>falls into this group.</w:t>
            </w:r>
          </w:p>
        </w:tc>
      </w:tr>
      <w:tr w:rsidR="00286753" w:rsidRPr="003A1186" w14:paraId="69340108" w14:textId="77777777" w:rsidTr="006C6DCB">
        <w:trPr>
          <w:cantSplit/>
          <w:trHeight w:val="59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hideMark/>
          </w:tcPr>
          <w:p w14:paraId="59DF785B" w14:textId="77777777" w:rsidR="00286753" w:rsidRPr="007F5A47" w:rsidRDefault="00286753" w:rsidP="006C6DCB">
            <w:pPr>
              <w:spacing w:before="60" w:after="60"/>
              <w:rPr>
                <w:b w:val="0"/>
                <w:szCs w:val="24"/>
              </w:rPr>
            </w:pPr>
            <w:r w:rsidRPr="007F5A47">
              <w:rPr>
                <w:b w:val="0"/>
                <w:szCs w:val="24"/>
              </w:rPr>
              <w:t>Data Centre to Data Centre</w:t>
            </w:r>
          </w:p>
        </w:tc>
        <w:tc>
          <w:tcPr>
            <w:tcW w:w="865" w:type="pct"/>
            <w:tcBorders>
              <w:top w:val="single" w:sz="4" w:space="0" w:color="B4C6E7"/>
              <w:left w:val="single" w:sz="4" w:space="0" w:color="B4C6E7"/>
              <w:bottom w:val="single" w:sz="4" w:space="0" w:color="B4C6E7"/>
              <w:right w:val="single" w:sz="4" w:space="0" w:color="B4C6E7"/>
            </w:tcBorders>
            <w:hideMark/>
          </w:tcPr>
          <w:p w14:paraId="6D191F9C" w14:textId="77777777"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Inter-site</w:t>
            </w:r>
          </w:p>
        </w:tc>
        <w:tc>
          <w:tcPr>
            <w:tcW w:w="3036" w:type="pct"/>
            <w:tcBorders>
              <w:top w:val="single" w:sz="4" w:space="0" w:color="B4C6E7"/>
              <w:left w:val="single" w:sz="4" w:space="0" w:color="B4C6E7"/>
              <w:bottom w:val="single" w:sz="4" w:space="0" w:color="B4C6E7"/>
              <w:right w:val="single" w:sz="4" w:space="0" w:color="B4C6E7"/>
            </w:tcBorders>
            <w:hideMark/>
          </w:tcPr>
          <w:p w14:paraId="77DE9ABB" w14:textId="77777777"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 xml:space="preserve">Inter-site networks carry the following types of traffic: </w:t>
            </w:r>
          </w:p>
          <w:p w14:paraId="31E2E9E7" w14:textId="77777777"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Application to application</w:t>
            </w:r>
            <w:r>
              <w:rPr>
                <w:szCs w:val="24"/>
              </w:rPr>
              <w:t xml:space="preserve">; </w:t>
            </w:r>
            <w:r w:rsidRPr="003A1186">
              <w:rPr>
                <w:szCs w:val="24"/>
              </w:rPr>
              <w:t>Database replication</w:t>
            </w:r>
            <w:r>
              <w:rPr>
                <w:szCs w:val="24"/>
              </w:rPr>
              <w:t xml:space="preserve">; </w:t>
            </w:r>
            <w:r w:rsidRPr="003A1186">
              <w:rPr>
                <w:szCs w:val="24"/>
              </w:rPr>
              <w:t>Database actions</w:t>
            </w:r>
            <w:r>
              <w:rPr>
                <w:szCs w:val="24"/>
              </w:rPr>
              <w:t xml:space="preserve">; </w:t>
            </w:r>
            <w:r w:rsidRPr="003A1186">
              <w:rPr>
                <w:szCs w:val="24"/>
              </w:rPr>
              <w:t>Cluster data</w:t>
            </w:r>
            <w:r>
              <w:rPr>
                <w:szCs w:val="24"/>
              </w:rPr>
              <w:t>; and Storage replication.</w:t>
            </w:r>
          </w:p>
        </w:tc>
      </w:tr>
      <w:tr w:rsidR="00286753" w:rsidRPr="003A1186" w14:paraId="103A908E" w14:textId="77777777" w:rsidTr="006C6DCB">
        <w:trPr>
          <w:cantSplit/>
          <w:trHeight w:val="59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hideMark/>
          </w:tcPr>
          <w:p w14:paraId="0B188001" w14:textId="77777777" w:rsidR="00286753" w:rsidRPr="007F5A47" w:rsidRDefault="00286753" w:rsidP="006C6DCB">
            <w:pPr>
              <w:spacing w:before="60" w:after="60"/>
              <w:rPr>
                <w:b w:val="0"/>
                <w:szCs w:val="24"/>
              </w:rPr>
            </w:pPr>
            <w:r w:rsidRPr="007F5A47">
              <w:rPr>
                <w:b w:val="0"/>
                <w:szCs w:val="24"/>
              </w:rPr>
              <w:t>Management data</w:t>
            </w:r>
          </w:p>
        </w:tc>
        <w:tc>
          <w:tcPr>
            <w:tcW w:w="865" w:type="pct"/>
            <w:tcBorders>
              <w:top w:val="single" w:sz="4" w:space="0" w:color="B4C6E7"/>
              <w:left w:val="single" w:sz="4" w:space="0" w:color="B4C6E7"/>
              <w:bottom w:val="single" w:sz="4" w:space="0" w:color="B4C6E7"/>
              <w:right w:val="single" w:sz="4" w:space="0" w:color="B4C6E7"/>
            </w:tcBorders>
            <w:hideMark/>
          </w:tcPr>
          <w:p w14:paraId="45F34FA6" w14:textId="5BC190FF" w:rsidR="00286753" w:rsidRPr="003A1186" w:rsidRDefault="00861201"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Pr>
                <w:szCs w:val="24"/>
              </w:rPr>
              <w:t>Support Sites</w:t>
            </w:r>
          </w:p>
        </w:tc>
        <w:tc>
          <w:tcPr>
            <w:tcW w:w="3036" w:type="pct"/>
            <w:tcBorders>
              <w:top w:val="single" w:sz="4" w:space="0" w:color="B4C6E7"/>
              <w:left w:val="single" w:sz="4" w:space="0" w:color="B4C6E7"/>
              <w:bottom w:val="single" w:sz="4" w:space="0" w:color="B4C6E7"/>
              <w:right w:val="single" w:sz="4" w:space="0" w:color="B4C6E7"/>
            </w:tcBorders>
            <w:hideMark/>
          </w:tcPr>
          <w:p w14:paraId="2243705E" w14:textId="0DBBCE76" w:rsidR="00286753" w:rsidRPr="003A1186" w:rsidRDefault="00286753" w:rsidP="006C6DCB">
            <w:pPr>
              <w:spacing w:before="60" w:after="60"/>
              <w:cnfStyle w:val="000000000000" w:firstRow="0" w:lastRow="0" w:firstColumn="0" w:lastColumn="0" w:oddVBand="0" w:evenVBand="0" w:oddHBand="0" w:evenHBand="0" w:firstRowFirstColumn="0" w:firstRowLastColumn="0" w:lastRowFirstColumn="0" w:lastRowLastColumn="0"/>
              <w:rPr>
                <w:szCs w:val="24"/>
              </w:rPr>
            </w:pPr>
            <w:r w:rsidRPr="003A1186">
              <w:rPr>
                <w:szCs w:val="24"/>
              </w:rPr>
              <w:t xml:space="preserve">Management networks carry data to allow the remote management of the </w:t>
            </w:r>
            <w:r w:rsidR="00D85AFB">
              <w:rPr>
                <w:szCs w:val="24"/>
              </w:rPr>
              <w:t xml:space="preserve">HOB </w:t>
            </w:r>
            <w:r w:rsidRPr="003A1186">
              <w:rPr>
                <w:szCs w:val="24"/>
              </w:rPr>
              <w:t>Matcher service from the service provider</w:t>
            </w:r>
            <w:r>
              <w:rPr>
                <w:szCs w:val="24"/>
              </w:rPr>
              <w:t>’</w:t>
            </w:r>
            <w:r w:rsidRPr="003A1186">
              <w:rPr>
                <w:szCs w:val="24"/>
              </w:rPr>
              <w:t>s locations.</w:t>
            </w:r>
          </w:p>
        </w:tc>
      </w:tr>
      <w:tr w:rsidR="00286753" w:rsidRPr="003A1186" w14:paraId="7AB77410" w14:textId="77777777" w:rsidTr="006C6DCB">
        <w:trPr>
          <w:cantSplit/>
          <w:trHeight w:val="59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B4C6E7"/>
              <w:left w:val="single" w:sz="4" w:space="0" w:color="B4C6E7"/>
              <w:bottom w:val="single" w:sz="4" w:space="0" w:color="B4C6E7"/>
              <w:right w:val="single" w:sz="4" w:space="0" w:color="B4C6E7"/>
            </w:tcBorders>
          </w:tcPr>
          <w:p w14:paraId="63380AD8" w14:textId="6FB06A99" w:rsidR="00286753" w:rsidRPr="00A8096C" w:rsidRDefault="00A8096C" w:rsidP="006C6DCB">
            <w:pPr>
              <w:spacing w:before="60" w:after="60"/>
              <w:rPr>
                <w:b w:val="0"/>
                <w:bCs w:val="0"/>
              </w:rPr>
            </w:pPr>
            <w:r w:rsidRPr="00A8096C">
              <w:rPr>
                <w:b w:val="0"/>
                <w:bCs w:val="0"/>
              </w:rPr>
              <w:t>Witness Site</w:t>
            </w:r>
          </w:p>
        </w:tc>
        <w:tc>
          <w:tcPr>
            <w:tcW w:w="865" w:type="pct"/>
            <w:tcBorders>
              <w:top w:val="single" w:sz="4" w:space="0" w:color="B4C6E7"/>
              <w:left w:val="single" w:sz="4" w:space="0" w:color="B4C6E7"/>
              <w:bottom w:val="single" w:sz="4" w:space="0" w:color="B4C6E7"/>
              <w:right w:val="single" w:sz="4" w:space="0" w:color="B4C6E7"/>
            </w:tcBorders>
          </w:tcPr>
          <w:p w14:paraId="7804EAA4" w14:textId="7A2FEEFE" w:rsidR="00286753" w:rsidRPr="003A1186" w:rsidRDefault="00A8096C" w:rsidP="006C6DCB">
            <w:pPr>
              <w:spacing w:before="60" w:after="60"/>
              <w:cnfStyle w:val="000000000000" w:firstRow="0" w:lastRow="0" w:firstColumn="0" w:lastColumn="0" w:oddVBand="0" w:evenVBand="0" w:oddHBand="0" w:evenHBand="0" w:firstRowFirstColumn="0" w:firstRowLastColumn="0" w:lastRowFirstColumn="0" w:lastRowLastColumn="0"/>
            </w:pPr>
            <w:r>
              <w:t>Inter-site</w:t>
            </w:r>
          </w:p>
        </w:tc>
        <w:tc>
          <w:tcPr>
            <w:tcW w:w="3036" w:type="pct"/>
            <w:tcBorders>
              <w:top w:val="single" w:sz="4" w:space="0" w:color="B4C6E7"/>
              <w:left w:val="single" w:sz="4" w:space="0" w:color="B4C6E7"/>
              <w:bottom w:val="single" w:sz="4" w:space="0" w:color="B4C6E7"/>
              <w:right w:val="single" w:sz="4" w:space="0" w:color="B4C6E7"/>
            </w:tcBorders>
          </w:tcPr>
          <w:p w14:paraId="6FAA7E2D" w14:textId="6DF1C26E" w:rsidR="00286753" w:rsidRPr="003A1186" w:rsidRDefault="00A44160" w:rsidP="006C6DCB">
            <w:pPr>
              <w:spacing w:before="60" w:after="60"/>
              <w:cnfStyle w:val="000000000000" w:firstRow="0" w:lastRow="0" w:firstColumn="0" w:lastColumn="0" w:oddVBand="0" w:evenVBand="0" w:oddHBand="0" w:evenHBand="0" w:firstRowFirstColumn="0" w:firstRowLastColumn="0" w:lastRowFirstColumn="0" w:lastRowLastColumn="0"/>
            </w:pPr>
            <w:r>
              <w:t xml:space="preserve">New point-to-point connections to carry </w:t>
            </w:r>
            <w:r w:rsidR="00861201">
              <w:t>data relating to the witness services and their management.</w:t>
            </w:r>
          </w:p>
        </w:tc>
      </w:tr>
    </w:tbl>
    <w:p w14:paraId="4E70F09D" w14:textId="7631D844" w:rsidR="00286753" w:rsidRDefault="00286753" w:rsidP="00286753">
      <w:pPr>
        <w:rPr>
          <w:lang w:eastAsia="en-US"/>
        </w:rPr>
      </w:pPr>
    </w:p>
    <w:p w14:paraId="1C47A674" w14:textId="06DE09D8" w:rsidR="00525490" w:rsidRDefault="00861201" w:rsidP="00861201">
      <w:pPr>
        <w:rPr>
          <w:rFonts w:eastAsia="Calibri"/>
        </w:rPr>
      </w:pPr>
      <w:r>
        <w:rPr>
          <w:rFonts w:eastAsia="Calibri"/>
        </w:rPr>
        <w:t>As with the other performance models, we anticipate reviewing the existing models as part of transition and determining</w:t>
      </w:r>
      <w:r w:rsidR="00F565E5">
        <w:rPr>
          <w:rFonts w:eastAsia="Calibri"/>
        </w:rPr>
        <w:t xml:space="preserve"> whether</w:t>
      </w:r>
      <w:r>
        <w:rPr>
          <w:rFonts w:eastAsia="Calibri"/>
        </w:rPr>
        <w:t xml:space="preserve"> to continue to use this, or to move </w:t>
      </w:r>
      <w:r w:rsidR="00525490">
        <w:rPr>
          <w:rFonts w:eastAsia="Calibri"/>
        </w:rPr>
        <w:t xml:space="preserve">to using the IBM RUMPUS tool which includes sections for </w:t>
      </w:r>
      <w:r w:rsidRPr="003A1186">
        <w:rPr>
          <w:rFonts w:eastAsia="Calibri"/>
        </w:rPr>
        <w:t>estimating bandwidth utilisation</w:t>
      </w:r>
      <w:r w:rsidR="00525490">
        <w:rPr>
          <w:rFonts w:eastAsia="Calibri"/>
        </w:rPr>
        <w:t xml:space="preserve">. </w:t>
      </w:r>
      <w:r w:rsidR="00525490" w:rsidRPr="003A1186">
        <w:rPr>
          <w:rFonts w:eastAsia="Calibri"/>
        </w:rPr>
        <w:t>The E2E time for a given use case (transaction flow) can also be estimated using the RUMPUS tool.</w:t>
      </w:r>
    </w:p>
    <w:p w14:paraId="1BF1117F" w14:textId="0E0DAFD5" w:rsidR="00861201" w:rsidRPr="003A1186" w:rsidRDefault="00861201" w:rsidP="00861201">
      <w:pPr>
        <w:rPr>
          <w:rFonts w:eastAsia="Calibri"/>
        </w:rPr>
      </w:pPr>
      <w:r w:rsidRPr="003A1186">
        <w:rPr>
          <w:rFonts w:eastAsia="Calibri"/>
        </w:rPr>
        <w:t xml:space="preserve">We will </w:t>
      </w:r>
      <w:r w:rsidR="009E15FE">
        <w:rPr>
          <w:rFonts w:eastAsia="Calibri"/>
        </w:rPr>
        <w:t xml:space="preserve">continue to work on using and extending the bandwidth model as part of transition and beyond. </w:t>
      </w:r>
      <w:r w:rsidRPr="003A1186">
        <w:rPr>
          <w:rFonts w:eastAsia="Calibri"/>
        </w:rPr>
        <w:t>work with the Authority to refine the model</w:t>
      </w:r>
      <w:r w:rsidR="00525490">
        <w:rPr>
          <w:rFonts w:eastAsia="Calibri"/>
        </w:rPr>
        <w:t xml:space="preserve"> as part of transition</w:t>
      </w:r>
      <w:r w:rsidRPr="003A1186">
        <w:rPr>
          <w:rFonts w:eastAsia="Calibri"/>
        </w:rPr>
        <w:t xml:space="preserve"> when we have access to more detailed information</w:t>
      </w:r>
      <w:r w:rsidR="009E15FE">
        <w:rPr>
          <w:rFonts w:eastAsia="Calibri"/>
        </w:rPr>
        <w:t xml:space="preserve"> from real system operation</w:t>
      </w:r>
      <w:r w:rsidRPr="003A1186">
        <w:rPr>
          <w:rFonts w:eastAsia="Calibri"/>
        </w:rPr>
        <w:t>.</w:t>
      </w:r>
    </w:p>
    <w:p w14:paraId="0A38E58B" w14:textId="0BBA0F67" w:rsidR="00861201" w:rsidRPr="003A1186" w:rsidRDefault="00861201" w:rsidP="00861201">
      <w:pPr>
        <w:rPr>
          <w:rFonts w:eastAsia="Calibri"/>
        </w:rPr>
      </w:pPr>
      <w:r w:rsidRPr="003A1186">
        <w:rPr>
          <w:rFonts w:eastAsia="Calibri"/>
        </w:rPr>
        <w:t>Modelling will be used to facilitate estimation of:</w:t>
      </w:r>
    </w:p>
    <w:p w14:paraId="43CAC602" w14:textId="77777777" w:rsidR="00861201" w:rsidRPr="003A1186" w:rsidRDefault="00861201" w:rsidP="00861201">
      <w:pPr>
        <w:numPr>
          <w:ilvl w:val="0"/>
          <w:numId w:val="27"/>
        </w:numPr>
        <w:spacing w:after="120" w:line="256" w:lineRule="auto"/>
        <w:contextualSpacing/>
        <w:rPr>
          <w:rFonts w:eastAsia="Calibri"/>
        </w:rPr>
      </w:pPr>
      <w:r w:rsidRPr="003A1186">
        <w:rPr>
          <w:rFonts w:eastAsia="Calibri"/>
        </w:rPr>
        <w:lastRenderedPageBreak/>
        <w:t>Network bandwidth and utilisation for key elements or the solution. This is especially important for networks which cross a data centre boundary. This bandwidth model will also be used to support capacity plannin</w:t>
      </w:r>
      <w:r>
        <w:rPr>
          <w:rFonts w:eastAsia="Calibri"/>
        </w:rPr>
        <w:t>g throughout the service period; and</w:t>
      </w:r>
    </w:p>
    <w:p w14:paraId="551B23A0" w14:textId="1103F6C0" w:rsidR="00861201" w:rsidRDefault="00861201" w:rsidP="00861201">
      <w:pPr>
        <w:numPr>
          <w:ilvl w:val="0"/>
          <w:numId w:val="27"/>
        </w:numPr>
        <w:spacing w:after="120" w:line="256" w:lineRule="auto"/>
        <w:contextualSpacing/>
        <w:rPr>
          <w:rFonts w:eastAsia="Calibri"/>
        </w:rPr>
      </w:pPr>
      <w:r w:rsidRPr="003A1186">
        <w:rPr>
          <w:rFonts w:eastAsia="Calibri"/>
        </w:rPr>
        <w:t xml:space="preserve">Network latency for the data centre to data centre traffic. </w:t>
      </w:r>
      <w:r w:rsidR="00FF0D04">
        <w:rPr>
          <w:rFonts w:eastAsia="Calibri"/>
        </w:rPr>
        <w:t>T</w:t>
      </w:r>
      <w:r w:rsidRPr="003A1186">
        <w:rPr>
          <w:rFonts w:eastAsia="Calibri"/>
        </w:rPr>
        <w:t xml:space="preserve">o support the RTO and RPO availability requirements, there is a need to understand the effect of that the geographic distance will have on data exchange between the sites. As the sites are 100km apart, the speed of light in the fibre connections will be a controlling factor here. A network latency model also informs the time budgets allocated to the MSP solution, as time used in the network forms part of the Authority </w:t>
      </w:r>
      <w:r w:rsidR="00DF0F32" w:rsidRPr="003A1186">
        <w:rPr>
          <w:rFonts w:eastAsia="Calibri"/>
        </w:rPr>
        <w:t>category-based</w:t>
      </w:r>
      <w:r w:rsidRPr="003A1186">
        <w:rPr>
          <w:rFonts w:eastAsia="Calibri"/>
        </w:rPr>
        <w:t xml:space="preserve"> latency NFRs.</w:t>
      </w:r>
    </w:p>
    <w:p w14:paraId="38029DCF" w14:textId="5E03ABA1" w:rsidR="00FF0D04" w:rsidRPr="00286753" w:rsidRDefault="00EB54F2" w:rsidP="00AB059C">
      <w:pPr>
        <w:numPr>
          <w:ilvl w:val="0"/>
          <w:numId w:val="27"/>
        </w:numPr>
        <w:spacing w:after="120" w:line="256" w:lineRule="auto"/>
        <w:contextualSpacing/>
        <w:rPr>
          <w:lang w:eastAsia="en-US"/>
        </w:rPr>
      </w:pPr>
      <w:r>
        <w:rPr>
          <w:rFonts w:eastAsia="Calibri"/>
        </w:rPr>
        <w:t xml:space="preserve">Disk-based I/O for the solution. The performance model will include for the main use-cases the points at which disk reads and writes occur and combined with the typical sizing of data entities will be used to project the I/O usage, which will be calibrated based on real-world observations. </w:t>
      </w:r>
    </w:p>
    <w:p w14:paraId="4DC1705B" w14:textId="13D81F37" w:rsidR="00A900BA" w:rsidRDefault="003110EA">
      <w:pPr>
        <w:pStyle w:val="Heading2"/>
      </w:pPr>
      <w:bookmarkStart w:id="239" w:name="_Ref122597314"/>
      <w:bookmarkStart w:id="240" w:name="_Toc124950238"/>
      <w:r>
        <w:t>Tech Refresh</w:t>
      </w:r>
      <w:bookmarkEnd w:id="239"/>
      <w:bookmarkEnd w:id="240"/>
    </w:p>
    <w:p w14:paraId="65322D90" w14:textId="7EA71DAB" w:rsidR="00E03EA9" w:rsidRDefault="00E03EA9" w:rsidP="00E03EA9">
      <w:pPr>
        <w:rPr>
          <w:lang w:eastAsia="en-US"/>
        </w:rPr>
      </w:pPr>
      <w:r>
        <w:rPr>
          <w:lang w:eastAsia="en-US"/>
        </w:rPr>
        <w:t xml:space="preserve">As described in Architecture Decision 4 and discussed during negotiations the following </w:t>
      </w:r>
      <w:proofErr w:type="gramStart"/>
      <w:r>
        <w:rPr>
          <w:lang w:eastAsia="en-US"/>
        </w:rPr>
        <w:t>high level</w:t>
      </w:r>
      <w:proofErr w:type="gramEnd"/>
      <w:r>
        <w:rPr>
          <w:lang w:eastAsia="en-US"/>
        </w:rPr>
        <w:t xml:space="preserve"> approach is adopted for tech refresh:</w:t>
      </w:r>
    </w:p>
    <w:p w14:paraId="6C2A298C" w14:textId="5C02F772" w:rsidR="00E03EA9" w:rsidRDefault="00E03EA9" w:rsidP="00E03EA9">
      <w:pPr>
        <w:pStyle w:val="ListParagraph"/>
        <w:numPr>
          <w:ilvl w:val="0"/>
          <w:numId w:val="9"/>
        </w:numPr>
      </w:pPr>
      <w:r>
        <w:t>Software to be kept in support to ensure that security patching is always in place</w:t>
      </w:r>
    </w:p>
    <w:p w14:paraId="78DBAD3F" w14:textId="588A1FE2" w:rsidR="00E03EA9" w:rsidRDefault="00E03EA9" w:rsidP="00E03EA9">
      <w:pPr>
        <w:pStyle w:val="ListParagraph"/>
        <w:numPr>
          <w:ilvl w:val="0"/>
          <w:numId w:val="9"/>
        </w:numPr>
      </w:pPr>
      <w:r>
        <w:t>Hardware to be kept in support for security-enforcing and perimeter devices</w:t>
      </w:r>
    </w:p>
    <w:p w14:paraId="45F5F71F" w14:textId="2E770D71" w:rsidR="00E03EA9" w:rsidRDefault="00E03EA9" w:rsidP="00AB059C">
      <w:pPr>
        <w:pStyle w:val="ListParagraph"/>
        <w:numPr>
          <w:ilvl w:val="0"/>
          <w:numId w:val="9"/>
        </w:numPr>
      </w:pPr>
      <w:r>
        <w:t>Other hardware (</w:t>
      </w:r>
      <w:proofErr w:type="gramStart"/>
      <w:r>
        <w:t>e.g.</w:t>
      </w:r>
      <w:proofErr w:type="gramEnd"/>
      <w:r>
        <w:t xml:space="preserve"> server infrastructure) is not included in the current scope and will be introduced as a CR at the point it is agreed to be necessary.</w:t>
      </w:r>
    </w:p>
    <w:p w14:paraId="3ACA3FC7" w14:textId="5066B4FB" w:rsidR="00DA4BCA" w:rsidRDefault="00DA4BCA" w:rsidP="00AB059C">
      <w:pPr>
        <w:pStyle w:val="Heading3"/>
      </w:pPr>
      <w:bookmarkStart w:id="241" w:name="_Toc124950239"/>
      <w:r>
        <w:t>Software Refresh</w:t>
      </w:r>
      <w:bookmarkEnd w:id="241"/>
    </w:p>
    <w:p w14:paraId="498DF785" w14:textId="762DDA64" w:rsidR="00E03EA9" w:rsidRDefault="00E03EA9" w:rsidP="00E03EA9">
      <w:pPr>
        <w:rPr>
          <w:lang w:eastAsia="en-US"/>
        </w:rPr>
      </w:pPr>
      <w:r>
        <w:rPr>
          <w:lang w:eastAsia="en-US"/>
        </w:rPr>
        <w:t>The following software refresh</w:t>
      </w:r>
      <w:r w:rsidR="001C3845">
        <w:rPr>
          <w:lang w:eastAsia="en-US"/>
        </w:rPr>
        <w:t xml:space="preserve"> components and</w:t>
      </w:r>
      <w:r>
        <w:rPr>
          <w:lang w:eastAsia="en-US"/>
        </w:rPr>
        <w:t xml:space="preserve"> dates have been identified:</w:t>
      </w:r>
    </w:p>
    <w:tbl>
      <w:tblPr>
        <w:tblStyle w:val="GridTable1Light-Accent51"/>
        <w:tblW w:w="5110" w:type="pct"/>
        <w:tblLayout w:type="fixed"/>
        <w:tblLook w:val="04A0" w:firstRow="1" w:lastRow="0" w:firstColumn="1" w:lastColumn="0" w:noHBand="0" w:noVBand="1"/>
      </w:tblPr>
      <w:tblGrid>
        <w:gridCol w:w="2972"/>
        <w:gridCol w:w="1133"/>
        <w:gridCol w:w="2411"/>
        <w:gridCol w:w="2692"/>
      </w:tblGrid>
      <w:tr w:rsidR="00E03EA9" w:rsidRPr="003A1186" w14:paraId="242A2499" w14:textId="4841F5C6"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4C6E7"/>
              <w:left w:val="single" w:sz="4" w:space="0" w:color="B4C6E7"/>
              <w:right w:val="single" w:sz="4" w:space="0" w:color="B4C6E7"/>
            </w:tcBorders>
            <w:shd w:val="clear" w:color="auto" w:fill="DEEAF6"/>
            <w:hideMark/>
          </w:tcPr>
          <w:p w14:paraId="2C6A75EC" w14:textId="77777777" w:rsidR="00E03EA9" w:rsidRPr="003A1186" w:rsidRDefault="00E03EA9" w:rsidP="00E03EA9">
            <w:pPr>
              <w:spacing w:before="60" w:after="60"/>
              <w:rPr>
                <w:szCs w:val="24"/>
              </w:rPr>
            </w:pPr>
            <w:r>
              <w:rPr>
                <w:szCs w:val="24"/>
              </w:rPr>
              <w:t>Component</w:t>
            </w:r>
          </w:p>
        </w:tc>
        <w:tc>
          <w:tcPr>
            <w:tcW w:w="615" w:type="pct"/>
            <w:tcBorders>
              <w:top w:val="single" w:sz="4" w:space="0" w:color="B4C6E7"/>
              <w:left w:val="single" w:sz="4" w:space="0" w:color="B4C6E7"/>
              <w:right w:val="single" w:sz="4" w:space="0" w:color="B4C6E7"/>
            </w:tcBorders>
            <w:shd w:val="clear" w:color="auto" w:fill="DEEAF6"/>
            <w:hideMark/>
          </w:tcPr>
          <w:p w14:paraId="0B3AA47F" w14:textId="600B9CF5" w:rsidR="00E03EA9" w:rsidRPr="003A1186" w:rsidRDefault="00E03EA9" w:rsidP="00E03EA9">
            <w:pPr>
              <w:spacing w:before="60" w:after="60"/>
              <w:cnfStyle w:val="100000000000" w:firstRow="1" w:lastRow="0" w:firstColumn="0" w:lastColumn="0" w:oddVBand="0" w:evenVBand="0" w:oddHBand="0" w:evenHBand="0" w:firstRowFirstColumn="0" w:firstRowLastColumn="0" w:lastRowFirstColumn="0" w:lastRowLastColumn="0"/>
              <w:rPr>
                <w:szCs w:val="24"/>
              </w:rPr>
            </w:pPr>
            <w:r w:rsidRPr="0092136C">
              <w:t>Version</w:t>
            </w:r>
          </w:p>
        </w:tc>
        <w:tc>
          <w:tcPr>
            <w:tcW w:w="1309" w:type="pct"/>
            <w:tcBorders>
              <w:top w:val="single" w:sz="4" w:space="0" w:color="B4C6E7"/>
              <w:left w:val="single" w:sz="4" w:space="0" w:color="B4C6E7"/>
              <w:right w:val="single" w:sz="4" w:space="0" w:color="B4C6E7"/>
            </w:tcBorders>
            <w:shd w:val="clear" w:color="auto" w:fill="DEEAF6"/>
            <w:hideMark/>
          </w:tcPr>
          <w:p w14:paraId="63C553BB" w14:textId="65EB8F44" w:rsidR="00E03EA9" w:rsidRPr="003A1186" w:rsidRDefault="00E03EA9" w:rsidP="00E03EA9">
            <w:pPr>
              <w:spacing w:before="60" w:after="60"/>
              <w:cnfStyle w:val="100000000000" w:firstRow="1" w:lastRow="0" w:firstColumn="0" w:lastColumn="0" w:oddVBand="0" w:evenVBand="0" w:oddHBand="0" w:evenHBand="0" w:firstRowFirstColumn="0" w:firstRowLastColumn="0" w:lastRowFirstColumn="0" w:lastRowLastColumn="0"/>
              <w:rPr>
                <w:szCs w:val="24"/>
              </w:rPr>
            </w:pPr>
            <w:r>
              <w:t>Std Support End</w:t>
            </w:r>
          </w:p>
        </w:tc>
        <w:tc>
          <w:tcPr>
            <w:tcW w:w="1462" w:type="pct"/>
            <w:tcBorders>
              <w:top w:val="single" w:sz="4" w:space="0" w:color="B4C6E7"/>
              <w:left w:val="single" w:sz="4" w:space="0" w:color="B4C6E7"/>
              <w:right w:val="single" w:sz="4" w:space="0" w:color="B4C6E7"/>
            </w:tcBorders>
            <w:shd w:val="clear" w:color="auto" w:fill="DEEAF6"/>
          </w:tcPr>
          <w:p w14:paraId="257E7A1C" w14:textId="5FF560FF" w:rsidR="00E03EA9" w:rsidRPr="003A1186" w:rsidRDefault="00E03EA9" w:rsidP="00E03EA9">
            <w:pPr>
              <w:spacing w:before="60" w:after="60"/>
              <w:cnfStyle w:val="100000000000" w:firstRow="1" w:lastRow="0" w:firstColumn="0" w:lastColumn="0" w:oddVBand="0" w:evenVBand="0" w:oddHBand="0" w:evenHBand="0" w:firstRowFirstColumn="0" w:firstRowLastColumn="0" w:lastRowFirstColumn="0" w:lastRowLastColumn="0"/>
            </w:pPr>
            <w:r>
              <w:t>Extended Support End</w:t>
            </w:r>
          </w:p>
        </w:tc>
      </w:tr>
      <w:tr w:rsidR="00E03EA9" w:rsidRPr="003A1186" w14:paraId="292F3514" w14:textId="001F3B19" w:rsidTr="00AB059C">
        <w:trPr>
          <w:cantSplit/>
          <w:trHeight w:val="75"/>
        </w:trPr>
        <w:tc>
          <w:tcPr>
            <w:tcW w:w="1614" w:type="pct"/>
            <w:tcBorders>
              <w:top w:val="single" w:sz="4" w:space="0" w:color="B4C6E7"/>
              <w:left w:val="single" w:sz="4" w:space="0" w:color="B4C6E7"/>
              <w:bottom w:val="single" w:sz="4" w:space="0" w:color="B4C6E7"/>
              <w:right w:val="single" w:sz="4" w:space="0" w:color="B4C6E7"/>
            </w:tcBorders>
          </w:tcPr>
          <w:p w14:paraId="7FCAB820" w14:textId="5EDC916A" w:rsidR="00E03EA9" w:rsidRPr="007F5A47" w:rsidRDefault="00E03EA9" w:rsidP="00E03EA9">
            <w:pPr>
              <w:spacing w:before="60" w:after="60"/>
              <w:cnfStyle w:val="001000000000" w:firstRow="0" w:lastRow="0" w:firstColumn="1" w:lastColumn="0" w:oddVBand="0" w:evenVBand="0" w:oddHBand="0" w:evenHBand="0" w:firstRowFirstColumn="0" w:firstRowLastColumn="0" w:lastRowFirstColumn="0" w:lastRowLastColumn="0"/>
              <w:rPr>
                <w:b w:val="0"/>
                <w:szCs w:val="24"/>
              </w:rPr>
            </w:pPr>
            <w:r w:rsidRPr="00182152">
              <w:t>Red Hat Enterprise Linux</w:t>
            </w:r>
          </w:p>
        </w:tc>
        <w:tc>
          <w:tcPr>
            <w:tcW w:w="615" w:type="pct"/>
            <w:tcBorders>
              <w:top w:val="single" w:sz="4" w:space="0" w:color="B4C6E7"/>
              <w:left w:val="single" w:sz="4" w:space="0" w:color="B4C6E7"/>
              <w:bottom w:val="single" w:sz="4" w:space="0" w:color="B4C6E7"/>
              <w:right w:val="single" w:sz="4" w:space="0" w:color="B4C6E7"/>
            </w:tcBorders>
          </w:tcPr>
          <w:p w14:paraId="1F06ACD2" w14:textId="4EEA0048" w:rsidR="00E03EA9" w:rsidRPr="003A1186" w:rsidRDefault="00E03EA9" w:rsidP="00AB059C">
            <w:pPr>
              <w:spacing w:before="60" w:after="60"/>
              <w:jc w:val="center"/>
              <w:rPr>
                <w:szCs w:val="24"/>
              </w:rPr>
            </w:pPr>
            <w:r>
              <w:rPr>
                <w:szCs w:val="24"/>
              </w:rPr>
              <w:t>7.9</w:t>
            </w:r>
          </w:p>
        </w:tc>
        <w:tc>
          <w:tcPr>
            <w:tcW w:w="1309" w:type="pct"/>
            <w:tcBorders>
              <w:top w:val="single" w:sz="4" w:space="0" w:color="B4C6E7"/>
              <w:left w:val="single" w:sz="4" w:space="0" w:color="B4C6E7"/>
              <w:bottom w:val="single" w:sz="4" w:space="0" w:color="B4C6E7"/>
              <w:right w:val="single" w:sz="4" w:space="0" w:color="B4C6E7"/>
            </w:tcBorders>
          </w:tcPr>
          <w:p w14:paraId="5E20BE3E" w14:textId="247F4C8E" w:rsidR="00E03EA9" w:rsidRPr="003A1186" w:rsidRDefault="00FD0723" w:rsidP="00AB059C">
            <w:pPr>
              <w:spacing w:before="60" w:after="60"/>
              <w:jc w:val="center"/>
              <w:rPr>
                <w:szCs w:val="24"/>
              </w:rPr>
            </w:pPr>
            <w:r>
              <w:rPr>
                <w:szCs w:val="24"/>
              </w:rPr>
              <w:t>5 Aug 2019</w:t>
            </w:r>
          </w:p>
        </w:tc>
        <w:tc>
          <w:tcPr>
            <w:tcW w:w="1462" w:type="pct"/>
            <w:tcBorders>
              <w:top w:val="single" w:sz="4" w:space="0" w:color="B4C6E7"/>
              <w:left w:val="single" w:sz="4" w:space="0" w:color="B4C6E7"/>
              <w:bottom w:val="single" w:sz="4" w:space="0" w:color="B4C6E7"/>
              <w:right w:val="single" w:sz="4" w:space="0" w:color="B4C6E7"/>
            </w:tcBorders>
          </w:tcPr>
          <w:p w14:paraId="492AE707" w14:textId="55D96356" w:rsidR="00E03EA9" w:rsidRPr="003A1186" w:rsidRDefault="00FD0723" w:rsidP="00AB059C">
            <w:pPr>
              <w:spacing w:before="60" w:after="60"/>
              <w:jc w:val="center"/>
            </w:pPr>
            <w:r>
              <w:t>June 2026</w:t>
            </w:r>
            <w:r>
              <w:rPr>
                <w:rStyle w:val="FootnoteReference"/>
              </w:rPr>
              <w:footnoteReference w:id="9"/>
            </w:r>
          </w:p>
        </w:tc>
      </w:tr>
      <w:tr w:rsidR="003374AA" w:rsidRPr="003A1186" w14:paraId="1FD99D64" w14:textId="0DEDD32F" w:rsidTr="007329EF">
        <w:trPr>
          <w:cantSplit/>
          <w:trHeight w:val="351"/>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4C6E7"/>
              <w:left w:val="single" w:sz="4" w:space="0" w:color="B4C6E7"/>
              <w:bottom w:val="single" w:sz="4" w:space="0" w:color="B4C6E7"/>
              <w:right w:val="single" w:sz="4" w:space="0" w:color="B4C6E7"/>
            </w:tcBorders>
          </w:tcPr>
          <w:p w14:paraId="131410F7" w14:textId="4EC3684C" w:rsidR="003374AA" w:rsidRPr="007F5A47" w:rsidRDefault="003374AA" w:rsidP="00E03EA9">
            <w:pPr>
              <w:spacing w:before="60" w:after="60"/>
              <w:rPr>
                <w:b w:val="0"/>
                <w:szCs w:val="24"/>
              </w:rPr>
            </w:pPr>
            <w:r w:rsidRPr="00182152">
              <w:t>Windows Server</w:t>
            </w:r>
          </w:p>
        </w:tc>
        <w:tc>
          <w:tcPr>
            <w:tcW w:w="615" w:type="pct"/>
            <w:tcBorders>
              <w:top w:val="single" w:sz="4" w:space="0" w:color="B4C6E7"/>
              <w:left w:val="single" w:sz="4" w:space="0" w:color="B4C6E7"/>
              <w:bottom w:val="single" w:sz="4" w:space="0" w:color="B4C6E7"/>
              <w:right w:val="single" w:sz="4" w:space="0" w:color="B4C6E7"/>
            </w:tcBorders>
          </w:tcPr>
          <w:p w14:paraId="03DB9F43" w14:textId="17A9A4CE"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2016</w:t>
            </w:r>
          </w:p>
        </w:tc>
        <w:tc>
          <w:tcPr>
            <w:tcW w:w="1309" w:type="pct"/>
            <w:vMerge w:val="restart"/>
            <w:tcBorders>
              <w:top w:val="single" w:sz="4" w:space="0" w:color="B4C6E7"/>
              <w:left w:val="single" w:sz="4" w:space="0" w:color="B4C6E7"/>
              <w:right w:val="single" w:sz="4" w:space="0" w:color="B4C6E7"/>
            </w:tcBorders>
          </w:tcPr>
          <w:p w14:paraId="1B79846A" w14:textId="33E719CB"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rPr>
                <w:szCs w:val="24"/>
              </w:rPr>
            </w:pPr>
            <w:r>
              <w:rPr>
                <w:szCs w:val="24"/>
              </w:rPr>
              <w:t>11 Jan 2022</w:t>
            </w:r>
          </w:p>
        </w:tc>
        <w:tc>
          <w:tcPr>
            <w:tcW w:w="1462" w:type="pct"/>
            <w:vMerge w:val="restart"/>
            <w:tcBorders>
              <w:top w:val="single" w:sz="4" w:space="0" w:color="B4C6E7"/>
              <w:left w:val="single" w:sz="4" w:space="0" w:color="B4C6E7"/>
              <w:right w:val="single" w:sz="4" w:space="0" w:color="B4C6E7"/>
            </w:tcBorders>
          </w:tcPr>
          <w:p w14:paraId="77CB798D" w14:textId="31E46632" w:rsidR="003374AA"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t>12 Jan 2027</w:t>
            </w:r>
          </w:p>
        </w:tc>
      </w:tr>
      <w:tr w:rsidR="003374AA" w:rsidRPr="003A1186" w14:paraId="1D89FC77" w14:textId="77777777" w:rsidTr="007329EF">
        <w:trPr>
          <w:cantSplit/>
          <w:trHeight w:val="399"/>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4C6E7"/>
              <w:left w:val="single" w:sz="4" w:space="0" w:color="B4C6E7"/>
              <w:bottom w:val="single" w:sz="4" w:space="0" w:color="B4C6E7"/>
              <w:right w:val="single" w:sz="4" w:space="0" w:color="B4C6E7"/>
            </w:tcBorders>
          </w:tcPr>
          <w:p w14:paraId="254681F0" w14:textId="39850ED1" w:rsidR="003374AA" w:rsidRPr="007F5A47" w:rsidRDefault="003374AA" w:rsidP="00E03EA9">
            <w:pPr>
              <w:spacing w:before="60" w:after="60"/>
              <w:rPr>
                <w:b w:val="0"/>
              </w:rPr>
            </w:pPr>
            <w:r w:rsidRPr="00182152">
              <w:t>Microsoft Hyper-V</w:t>
            </w:r>
          </w:p>
        </w:tc>
        <w:tc>
          <w:tcPr>
            <w:tcW w:w="615" w:type="pct"/>
            <w:tcBorders>
              <w:top w:val="single" w:sz="4" w:space="0" w:color="B4C6E7"/>
              <w:left w:val="single" w:sz="4" w:space="0" w:color="B4C6E7"/>
              <w:bottom w:val="single" w:sz="4" w:space="0" w:color="B4C6E7"/>
              <w:right w:val="single" w:sz="4" w:space="0" w:color="B4C6E7"/>
            </w:tcBorders>
          </w:tcPr>
          <w:p w14:paraId="1CF38B90" w14:textId="5C6336EB"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sidRPr="00860A67">
              <w:rPr>
                <w:szCs w:val="24"/>
              </w:rPr>
              <w:t>2016</w:t>
            </w:r>
          </w:p>
        </w:tc>
        <w:tc>
          <w:tcPr>
            <w:tcW w:w="1309" w:type="pct"/>
            <w:vMerge/>
            <w:tcBorders>
              <w:left w:val="single" w:sz="4" w:space="0" w:color="B4C6E7"/>
              <w:right w:val="single" w:sz="4" w:space="0" w:color="B4C6E7"/>
            </w:tcBorders>
          </w:tcPr>
          <w:p w14:paraId="463DCFB4" w14:textId="77777777"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p>
        </w:tc>
        <w:tc>
          <w:tcPr>
            <w:tcW w:w="1462" w:type="pct"/>
            <w:vMerge/>
            <w:tcBorders>
              <w:left w:val="single" w:sz="4" w:space="0" w:color="B4C6E7"/>
              <w:right w:val="single" w:sz="4" w:space="0" w:color="B4C6E7"/>
            </w:tcBorders>
          </w:tcPr>
          <w:p w14:paraId="4C5615AA" w14:textId="77777777" w:rsidR="003374AA"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3374AA" w:rsidRPr="003A1186" w14:paraId="18813363" w14:textId="77777777" w:rsidTr="007329EF">
        <w:trPr>
          <w:cantSplit/>
          <w:trHeight w:val="263"/>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4C6E7"/>
              <w:left w:val="single" w:sz="4" w:space="0" w:color="B4C6E7"/>
              <w:bottom w:val="single" w:sz="4" w:space="0" w:color="B4C6E7"/>
              <w:right w:val="single" w:sz="4" w:space="0" w:color="B4C6E7"/>
            </w:tcBorders>
          </w:tcPr>
          <w:p w14:paraId="19E20839" w14:textId="40962E49" w:rsidR="003374AA" w:rsidRPr="007F5A47" w:rsidRDefault="003374AA" w:rsidP="00E03EA9">
            <w:pPr>
              <w:spacing w:before="60" w:after="60"/>
              <w:rPr>
                <w:b w:val="0"/>
              </w:rPr>
            </w:pPr>
            <w:r w:rsidRPr="00182152">
              <w:t>Windows Datacentre</w:t>
            </w:r>
          </w:p>
        </w:tc>
        <w:tc>
          <w:tcPr>
            <w:tcW w:w="615" w:type="pct"/>
            <w:tcBorders>
              <w:top w:val="single" w:sz="4" w:space="0" w:color="B4C6E7"/>
              <w:left w:val="single" w:sz="4" w:space="0" w:color="B4C6E7"/>
              <w:bottom w:val="single" w:sz="4" w:space="0" w:color="B4C6E7"/>
              <w:right w:val="single" w:sz="4" w:space="0" w:color="B4C6E7"/>
            </w:tcBorders>
          </w:tcPr>
          <w:p w14:paraId="0F62383E" w14:textId="653EC6A9"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sidRPr="00860A67">
              <w:rPr>
                <w:szCs w:val="24"/>
              </w:rPr>
              <w:t>2016</w:t>
            </w:r>
          </w:p>
        </w:tc>
        <w:tc>
          <w:tcPr>
            <w:tcW w:w="1309" w:type="pct"/>
            <w:vMerge/>
            <w:tcBorders>
              <w:left w:val="single" w:sz="4" w:space="0" w:color="B4C6E7"/>
              <w:bottom w:val="single" w:sz="4" w:space="0" w:color="B4C6E7"/>
              <w:right w:val="single" w:sz="4" w:space="0" w:color="B4C6E7"/>
            </w:tcBorders>
          </w:tcPr>
          <w:p w14:paraId="46146B94" w14:textId="77777777"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p>
        </w:tc>
        <w:tc>
          <w:tcPr>
            <w:tcW w:w="1462" w:type="pct"/>
            <w:vMerge/>
            <w:tcBorders>
              <w:left w:val="single" w:sz="4" w:space="0" w:color="B4C6E7"/>
              <w:bottom w:val="single" w:sz="4" w:space="0" w:color="B4C6E7"/>
              <w:right w:val="single" w:sz="4" w:space="0" w:color="B4C6E7"/>
            </w:tcBorders>
          </w:tcPr>
          <w:p w14:paraId="186FEA6E" w14:textId="77777777" w:rsidR="003374AA"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p>
        </w:tc>
      </w:tr>
      <w:tr w:rsidR="003374AA" w:rsidRPr="003A1186" w14:paraId="2B396619" w14:textId="77777777" w:rsidTr="00AB059C">
        <w:trPr>
          <w:cantSplit/>
          <w:trHeight w:val="297"/>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B4C6E7"/>
              <w:left w:val="single" w:sz="4" w:space="0" w:color="B4C6E7"/>
              <w:bottom w:val="single" w:sz="4" w:space="0" w:color="B4C6E7"/>
              <w:right w:val="single" w:sz="4" w:space="0" w:color="B4C6E7"/>
            </w:tcBorders>
          </w:tcPr>
          <w:p w14:paraId="1AAF878E" w14:textId="61D1803F" w:rsidR="003374AA" w:rsidRPr="007F5A47" w:rsidRDefault="003374AA" w:rsidP="003374AA">
            <w:pPr>
              <w:spacing w:before="60" w:after="60"/>
              <w:rPr>
                <w:b w:val="0"/>
              </w:rPr>
            </w:pPr>
            <w:r w:rsidRPr="00182152">
              <w:t>Microsoft SQL Server</w:t>
            </w:r>
          </w:p>
        </w:tc>
        <w:tc>
          <w:tcPr>
            <w:tcW w:w="0" w:type="pct"/>
            <w:tcBorders>
              <w:top w:val="single" w:sz="4" w:space="0" w:color="B4C6E7"/>
              <w:left w:val="single" w:sz="4" w:space="0" w:color="B4C6E7"/>
              <w:bottom w:val="single" w:sz="4" w:space="0" w:color="B4C6E7"/>
              <w:right w:val="single" w:sz="4" w:space="0" w:color="B4C6E7"/>
            </w:tcBorders>
          </w:tcPr>
          <w:p w14:paraId="5AF0107A" w14:textId="345833D0"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sidRPr="00860A67">
              <w:rPr>
                <w:szCs w:val="24"/>
              </w:rPr>
              <w:t>2016</w:t>
            </w:r>
          </w:p>
        </w:tc>
        <w:tc>
          <w:tcPr>
            <w:tcW w:w="1309" w:type="pct"/>
            <w:tcBorders>
              <w:top w:val="single" w:sz="4" w:space="0" w:color="B4C6E7"/>
              <w:left w:val="single" w:sz="4" w:space="0" w:color="B4C6E7"/>
              <w:bottom w:val="single" w:sz="4" w:space="0" w:color="B4C6E7"/>
              <w:right w:val="single" w:sz="4" w:space="0" w:color="B4C6E7"/>
            </w:tcBorders>
          </w:tcPr>
          <w:p w14:paraId="46B4F382" w14:textId="7964A3EA"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Pr>
                <w:szCs w:val="24"/>
              </w:rPr>
              <w:t>11 Jan 2022</w:t>
            </w:r>
          </w:p>
        </w:tc>
        <w:tc>
          <w:tcPr>
            <w:tcW w:w="1462" w:type="pct"/>
            <w:tcBorders>
              <w:top w:val="single" w:sz="4" w:space="0" w:color="B4C6E7"/>
              <w:left w:val="single" w:sz="4" w:space="0" w:color="B4C6E7"/>
              <w:bottom w:val="single" w:sz="4" w:space="0" w:color="B4C6E7"/>
              <w:right w:val="single" w:sz="4" w:space="0" w:color="B4C6E7"/>
            </w:tcBorders>
          </w:tcPr>
          <w:p w14:paraId="26EE9E3E" w14:textId="0C1FD51C" w:rsidR="003374AA"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t>12 Jan 2027</w:t>
            </w:r>
          </w:p>
        </w:tc>
      </w:tr>
      <w:tr w:rsidR="003374AA" w:rsidRPr="003A1186" w14:paraId="08600D90" w14:textId="77777777" w:rsidTr="00AB059C">
        <w:trPr>
          <w:cantSplit/>
          <w:trHeight w:val="344"/>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B4C6E7"/>
              <w:left w:val="single" w:sz="4" w:space="0" w:color="B4C6E7"/>
              <w:bottom w:val="single" w:sz="4" w:space="0" w:color="B4C6E7"/>
              <w:right w:val="single" w:sz="4" w:space="0" w:color="B4C6E7"/>
            </w:tcBorders>
          </w:tcPr>
          <w:p w14:paraId="7129271F" w14:textId="1747CEA7" w:rsidR="003374AA" w:rsidRPr="007F5A47" w:rsidRDefault="003374AA" w:rsidP="003374AA">
            <w:pPr>
              <w:spacing w:before="60" w:after="60"/>
              <w:rPr>
                <w:b w:val="0"/>
              </w:rPr>
            </w:pPr>
            <w:r w:rsidRPr="00182152">
              <w:t xml:space="preserve">Microsoft </w:t>
            </w:r>
            <w:r w:rsidR="00143DDB">
              <w:t>System</w:t>
            </w:r>
            <w:r w:rsidRPr="00182152">
              <w:t xml:space="preserve"> </w:t>
            </w:r>
            <w:proofErr w:type="spellStart"/>
            <w:r w:rsidRPr="00182152">
              <w:t>Center</w:t>
            </w:r>
            <w:proofErr w:type="spellEnd"/>
          </w:p>
        </w:tc>
        <w:tc>
          <w:tcPr>
            <w:tcW w:w="0" w:type="pct"/>
            <w:tcBorders>
              <w:top w:val="single" w:sz="4" w:space="0" w:color="B4C6E7"/>
              <w:left w:val="single" w:sz="4" w:space="0" w:color="B4C6E7"/>
              <w:bottom w:val="single" w:sz="4" w:space="0" w:color="B4C6E7"/>
              <w:right w:val="single" w:sz="4" w:space="0" w:color="B4C6E7"/>
            </w:tcBorders>
          </w:tcPr>
          <w:p w14:paraId="52CED1E3" w14:textId="36C8740D"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sidRPr="00860A67">
              <w:rPr>
                <w:szCs w:val="24"/>
              </w:rPr>
              <w:t>2016</w:t>
            </w:r>
          </w:p>
        </w:tc>
        <w:tc>
          <w:tcPr>
            <w:tcW w:w="1309" w:type="pct"/>
            <w:tcBorders>
              <w:top w:val="single" w:sz="4" w:space="0" w:color="B4C6E7"/>
              <w:left w:val="single" w:sz="4" w:space="0" w:color="B4C6E7"/>
              <w:bottom w:val="single" w:sz="4" w:space="0" w:color="B4C6E7"/>
              <w:right w:val="single" w:sz="4" w:space="0" w:color="B4C6E7"/>
            </w:tcBorders>
          </w:tcPr>
          <w:p w14:paraId="6356D498" w14:textId="5954D172" w:rsidR="003374AA" w:rsidRPr="003A1186"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rPr>
                <w:szCs w:val="24"/>
              </w:rPr>
              <w:t>11 Jan 2022</w:t>
            </w:r>
          </w:p>
        </w:tc>
        <w:tc>
          <w:tcPr>
            <w:tcW w:w="1462" w:type="pct"/>
            <w:tcBorders>
              <w:top w:val="single" w:sz="4" w:space="0" w:color="B4C6E7"/>
              <w:left w:val="single" w:sz="4" w:space="0" w:color="B4C6E7"/>
              <w:bottom w:val="single" w:sz="4" w:space="0" w:color="B4C6E7"/>
              <w:right w:val="single" w:sz="4" w:space="0" w:color="B4C6E7"/>
            </w:tcBorders>
          </w:tcPr>
          <w:p w14:paraId="1526B0F9" w14:textId="20B4F258" w:rsidR="003374AA" w:rsidRDefault="003374AA" w:rsidP="00AB059C">
            <w:pPr>
              <w:spacing w:before="60" w:after="60"/>
              <w:jc w:val="center"/>
              <w:cnfStyle w:val="000000000000" w:firstRow="0" w:lastRow="0" w:firstColumn="0" w:lastColumn="0" w:oddVBand="0" w:evenVBand="0" w:oddHBand="0" w:evenHBand="0" w:firstRowFirstColumn="0" w:firstRowLastColumn="0" w:lastRowFirstColumn="0" w:lastRowLastColumn="0"/>
            </w:pPr>
            <w:r>
              <w:t>12 Jan 2027</w:t>
            </w:r>
          </w:p>
        </w:tc>
      </w:tr>
    </w:tbl>
    <w:p w14:paraId="3D8CF8F5" w14:textId="5E8EEE55" w:rsidR="00E03EA9" w:rsidRDefault="00E03EA9" w:rsidP="00E03EA9">
      <w:pPr>
        <w:rPr>
          <w:lang w:eastAsia="en-US"/>
        </w:rPr>
      </w:pPr>
    </w:p>
    <w:p w14:paraId="0AAA76A1" w14:textId="3AC6C902" w:rsidR="00DA4BCA" w:rsidRDefault="00DA4BCA" w:rsidP="00DA4BCA">
      <w:pPr>
        <w:rPr>
          <w:lang w:val="en-US" w:eastAsia="en-US"/>
        </w:rPr>
      </w:pPr>
      <w:r>
        <w:rPr>
          <w:lang w:val="en-US" w:eastAsia="en-US"/>
        </w:rPr>
        <w:t>The high-level approach to the software refresh is as follows:</w:t>
      </w:r>
    </w:p>
    <w:p w14:paraId="771A28A4" w14:textId="64C950BB" w:rsidR="00DA4BCA" w:rsidRDefault="00DA4BCA" w:rsidP="00DA4BCA">
      <w:pPr>
        <w:pStyle w:val="ListParagraph"/>
        <w:numPr>
          <w:ilvl w:val="0"/>
          <w:numId w:val="41"/>
        </w:numPr>
        <w:rPr>
          <w:lang w:val="en-US"/>
        </w:rPr>
      </w:pPr>
      <w:r>
        <w:rPr>
          <w:lang w:val="en-US"/>
        </w:rPr>
        <w:t>Tech refresh will be performed between the later rollout phases, and in advance of the June 2026 RHEL support end-date</w:t>
      </w:r>
    </w:p>
    <w:p w14:paraId="1A2B00B6" w14:textId="0948C521" w:rsidR="00DA4BCA" w:rsidRDefault="00DA4BCA" w:rsidP="00DA4BCA">
      <w:pPr>
        <w:pStyle w:val="ListParagraph"/>
        <w:numPr>
          <w:ilvl w:val="0"/>
          <w:numId w:val="41"/>
        </w:numPr>
        <w:rPr>
          <w:lang w:val="en-US"/>
        </w:rPr>
      </w:pPr>
      <w:r w:rsidRPr="00DA4BCA">
        <w:rPr>
          <w:lang w:val="en-US"/>
        </w:rPr>
        <w:t xml:space="preserve">The target OS versions </w:t>
      </w:r>
      <w:r>
        <w:rPr>
          <w:lang w:val="en-US"/>
        </w:rPr>
        <w:t xml:space="preserve">will be </w:t>
      </w:r>
      <w:r w:rsidRPr="00DA4BCA">
        <w:rPr>
          <w:lang w:val="en-US"/>
        </w:rPr>
        <w:t xml:space="preserve">RHEL </w:t>
      </w:r>
      <w:proofErr w:type="gramStart"/>
      <w:r w:rsidRPr="00DA4BCA">
        <w:rPr>
          <w:lang w:val="en-US"/>
        </w:rPr>
        <w:t>9</w:t>
      </w:r>
      <w:proofErr w:type="gramEnd"/>
      <w:r w:rsidRPr="00DA4BCA">
        <w:rPr>
          <w:lang w:val="en-US"/>
        </w:rPr>
        <w:t xml:space="preserve"> and Windows Server 2022 </w:t>
      </w:r>
      <w:r>
        <w:rPr>
          <w:lang w:val="en-US"/>
        </w:rPr>
        <w:t xml:space="preserve">and </w:t>
      </w:r>
      <w:r w:rsidR="00EA7CC1">
        <w:rPr>
          <w:lang w:val="en-US"/>
        </w:rPr>
        <w:t xml:space="preserve">it is assumed </w:t>
      </w:r>
      <w:r>
        <w:rPr>
          <w:lang w:val="en-US"/>
        </w:rPr>
        <w:t xml:space="preserve">that these </w:t>
      </w:r>
      <w:r w:rsidRPr="00DA4BCA">
        <w:rPr>
          <w:lang w:val="en-US"/>
        </w:rPr>
        <w:t xml:space="preserve">will be supported by the </w:t>
      </w:r>
      <w:r>
        <w:rPr>
          <w:lang w:val="en-US"/>
        </w:rPr>
        <w:t xml:space="preserve">MSB and Matcher Engine </w:t>
      </w:r>
      <w:r w:rsidRPr="00DA4BCA">
        <w:rPr>
          <w:lang w:val="en-US"/>
        </w:rPr>
        <w:t xml:space="preserve">software at the time of upgrade. </w:t>
      </w:r>
      <w:proofErr w:type="gramStart"/>
      <w:r w:rsidRPr="00DA4BCA">
        <w:rPr>
          <w:lang w:val="en-US"/>
        </w:rPr>
        <w:t>Specifically</w:t>
      </w:r>
      <w:proofErr w:type="gramEnd"/>
      <w:r w:rsidRPr="00DA4BCA">
        <w:rPr>
          <w:lang w:val="en-US"/>
        </w:rPr>
        <w:t xml:space="preserve"> IDEMIA will have tested and warranted RHEL 9 as supported in advance of the upgrades / tech refresh starting.</w:t>
      </w:r>
    </w:p>
    <w:p w14:paraId="47BF2A67" w14:textId="619C996D" w:rsidR="00EA7CC1" w:rsidRPr="002C1645" w:rsidRDefault="00EA7CC1" w:rsidP="002C1645">
      <w:pPr>
        <w:pStyle w:val="ListParagraph"/>
        <w:numPr>
          <w:ilvl w:val="0"/>
          <w:numId w:val="41"/>
        </w:numPr>
        <w:rPr>
          <w:szCs w:val="28"/>
          <w:lang w:val="en-US"/>
        </w:rPr>
      </w:pPr>
      <w:r>
        <w:rPr>
          <w:rFonts w:eastAsia="IBM Plex Sans Light"/>
          <w:szCs w:val="28"/>
          <w:lang w:val="en-US"/>
        </w:rPr>
        <w:t>Target software versions will be SQL Server 2022 and Microsoft System Center 2022</w:t>
      </w:r>
    </w:p>
    <w:p w14:paraId="0AF51662" w14:textId="3401AFC3" w:rsidR="00DA4BCA" w:rsidRPr="00AB059C" w:rsidRDefault="00BD6682" w:rsidP="00BD6682">
      <w:pPr>
        <w:pStyle w:val="ListParagraph"/>
        <w:numPr>
          <w:ilvl w:val="0"/>
          <w:numId w:val="41"/>
        </w:numPr>
      </w:pPr>
      <w:r>
        <w:rPr>
          <w:lang w:val="en-US"/>
        </w:rPr>
        <w:t xml:space="preserve">The </w:t>
      </w:r>
      <w:r w:rsidR="0000633A">
        <w:rPr>
          <w:lang w:val="en-US"/>
        </w:rPr>
        <w:t xml:space="preserve">software </w:t>
      </w:r>
      <w:r w:rsidRPr="00BD6682">
        <w:rPr>
          <w:lang w:val="en-US"/>
        </w:rPr>
        <w:t xml:space="preserve">refresh </w:t>
      </w:r>
      <w:r>
        <w:rPr>
          <w:lang w:val="en-US"/>
        </w:rPr>
        <w:t>will be planned</w:t>
      </w:r>
      <w:r w:rsidR="0000633A">
        <w:rPr>
          <w:lang w:val="en-US"/>
        </w:rPr>
        <w:t xml:space="preserve"> to reuse existing hardware</w:t>
      </w:r>
      <w:r>
        <w:rPr>
          <w:lang w:val="en-US"/>
        </w:rPr>
        <w:t xml:space="preserve"> </w:t>
      </w:r>
      <w:r w:rsidRPr="00BD6682">
        <w:rPr>
          <w:lang w:val="en-US"/>
        </w:rPr>
        <w:t xml:space="preserve">such that there is no significant ‘extra-capacity’ </w:t>
      </w:r>
      <w:proofErr w:type="gramStart"/>
      <w:r w:rsidRPr="00BD6682">
        <w:rPr>
          <w:lang w:val="en-US"/>
        </w:rPr>
        <w:t>i.e.</w:t>
      </w:r>
      <w:proofErr w:type="gramEnd"/>
      <w:r w:rsidRPr="00BD6682">
        <w:rPr>
          <w:lang w:val="en-US"/>
        </w:rPr>
        <w:t xml:space="preserve"> old and new </w:t>
      </w:r>
      <w:r>
        <w:rPr>
          <w:lang w:val="en-US"/>
        </w:rPr>
        <w:t xml:space="preserve">hardware </w:t>
      </w:r>
      <w:r w:rsidRPr="00BD6682">
        <w:rPr>
          <w:lang w:val="en-US"/>
        </w:rPr>
        <w:t>live at the same time which might have licensing implications.</w:t>
      </w:r>
      <w:r>
        <w:rPr>
          <w:lang w:val="en-US"/>
        </w:rPr>
        <w:t xml:space="preserve"> </w:t>
      </w:r>
      <w:r w:rsidR="00F9789F">
        <w:rPr>
          <w:lang w:val="en-US"/>
        </w:rPr>
        <w:tab/>
      </w:r>
    </w:p>
    <w:p w14:paraId="3FC09964" w14:textId="4607F39C" w:rsidR="0000633A" w:rsidRPr="00AB059C" w:rsidRDefault="0000633A" w:rsidP="00BD6682">
      <w:pPr>
        <w:pStyle w:val="ListParagraph"/>
        <w:numPr>
          <w:ilvl w:val="0"/>
          <w:numId w:val="41"/>
        </w:numPr>
      </w:pPr>
      <w:r>
        <w:rPr>
          <w:lang w:val="en-US"/>
        </w:rPr>
        <w:lastRenderedPageBreak/>
        <w:t>The new face matching engine will be built using newer software versions (RHEL 9) to avoid adding to the refresh scope and to establish the RHEL 9 deployment and management in advance of tech refresh.</w:t>
      </w:r>
    </w:p>
    <w:p w14:paraId="3A197214" w14:textId="31096F71" w:rsidR="000A1D91" w:rsidRDefault="00143DDB" w:rsidP="00BD6682">
      <w:pPr>
        <w:pStyle w:val="ListParagraph"/>
        <w:numPr>
          <w:ilvl w:val="0"/>
          <w:numId w:val="41"/>
        </w:numPr>
      </w:pPr>
      <w:r>
        <w:t xml:space="preserve">Refresh will be performed to avoid downtime </w:t>
      </w:r>
      <w:proofErr w:type="gramStart"/>
      <w:r>
        <w:t>e.g.</w:t>
      </w:r>
      <w:proofErr w:type="gramEnd"/>
      <w:r>
        <w:t xml:space="preserve"> </w:t>
      </w:r>
      <w:r w:rsidR="004F0D0C">
        <w:t>using</w:t>
      </w:r>
      <w:r>
        <w:t xml:space="preserve"> rolling upgrades </w:t>
      </w:r>
      <w:r w:rsidR="004F0D0C">
        <w:t xml:space="preserve">of each node in a cluster in turn, </w:t>
      </w:r>
      <w:r>
        <w:t xml:space="preserve">or </w:t>
      </w:r>
      <w:r w:rsidR="004F0D0C">
        <w:t xml:space="preserve">using a </w:t>
      </w:r>
      <w:r>
        <w:t>blue / green deployment approach</w:t>
      </w:r>
      <w:r w:rsidR="004F0D0C">
        <w:t xml:space="preserve"> to direct all traffic to site 1 so that site 2 components can be upgraded, then switching to site 2 and upgrading site 1</w:t>
      </w:r>
      <w:r>
        <w:t>.</w:t>
      </w:r>
    </w:p>
    <w:p w14:paraId="78BA9AD2" w14:textId="77777777" w:rsidR="00E26166" w:rsidRDefault="002C6E53" w:rsidP="00BD6682">
      <w:pPr>
        <w:pStyle w:val="ListParagraph"/>
        <w:numPr>
          <w:ilvl w:val="0"/>
          <w:numId w:val="41"/>
        </w:numPr>
      </w:pPr>
      <w:r>
        <w:t xml:space="preserve">Refresh will be grouped into logical subsystems to </w:t>
      </w:r>
      <w:r w:rsidR="00067D1B">
        <w:t>divide the refresh into manageable groups.</w:t>
      </w:r>
      <w:r w:rsidR="00E26166">
        <w:t xml:space="preserve"> These are likely to consist of:</w:t>
      </w:r>
    </w:p>
    <w:p w14:paraId="6DF3412B" w14:textId="77777777" w:rsidR="00E26166" w:rsidRDefault="00E26166" w:rsidP="00E26166">
      <w:pPr>
        <w:pStyle w:val="ListParagraph"/>
        <w:numPr>
          <w:ilvl w:val="1"/>
          <w:numId w:val="41"/>
        </w:numPr>
      </w:pPr>
      <w:r>
        <w:t>Aware,</w:t>
      </w:r>
    </w:p>
    <w:p w14:paraId="43E1681E" w14:textId="77777777" w:rsidR="00E26166" w:rsidRDefault="00E26166" w:rsidP="00E26166">
      <w:pPr>
        <w:pStyle w:val="ListParagraph"/>
        <w:numPr>
          <w:ilvl w:val="1"/>
          <w:numId w:val="41"/>
        </w:numPr>
      </w:pPr>
      <w:proofErr w:type="spellStart"/>
      <w:r>
        <w:t>Idemia</w:t>
      </w:r>
      <w:proofErr w:type="spellEnd"/>
      <w:r>
        <w:t xml:space="preserve"> MES</w:t>
      </w:r>
    </w:p>
    <w:p w14:paraId="33E34BAB" w14:textId="77777777" w:rsidR="00E26166" w:rsidRDefault="00E26166" w:rsidP="00E26166">
      <w:pPr>
        <w:pStyle w:val="ListParagraph"/>
        <w:numPr>
          <w:ilvl w:val="1"/>
          <w:numId w:val="41"/>
        </w:numPr>
      </w:pPr>
      <w:r>
        <w:t>NEC MES</w:t>
      </w:r>
    </w:p>
    <w:p w14:paraId="23C2BE02" w14:textId="77777777" w:rsidR="00E26166" w:rsidRDefault="00E26166" w:rsidP="00E26166">
      <w:pPr>
        <w:pStyle w:val="ListParagraph"/>
        <w:numPr>
          <w:ilvl w:val="1"/>
          <w:numId w:val="41"/>
        </w:numPr>
      </w:pPr>
      <w:r>
        <w:t>MS System Centre</w:t>
      </w:r>
    </w:p>
    <w:p w14:paraId="46713166" w14:textId="10BADCFA" w:rsidR="00B21CC3" w:rsidRDefault="00E26166" w:rsidP="00E26166">
      <w:pPr>
        <w:pStyle w:val="ListParagraph"/>
        <w:numPr>
          <w:ilvl w:val="1"/>
          <w:numId w:val="41"/>
        </w:numPr>
      </w:pPr>
      <w:r>
        <w:t>groups of remaining supporting services (</w:t>
      </w:r>
      <w:proofErr w:type="gramStart"/>
      <w:r>
        <w:t>e.g.</w:t>
      </w:r>
      <w:proofErr w:type="gramEnd"/>
      <w:r>
        <w:t xml:space="preserve"> Athene, LogRhythm etc).</w:t>
      </w:r>
    </w:p>
    <w:p w14:paraId="4D55C6DC" w14:textId="03FB5B29" w:rsidR="003948DE" w:rsidRDefault="003948DE" w:rsidP="00E26166">
      <w:pPr>
        <w:pStyle w:val="ListParagraph"/>
        <w:numPr>
          <w:ilvl w:val="0"/>
          <w:numId w:val="41"/>
        </w:numPr>
      </w:pPr>
      <w:r>
        <w:t xml:space="preserve">Scripted upgrades </w:t>
      </w:r>
      <w:r w:rsidR="001F0AEA">
        <w:t xml:space="preserve">for each logical subsystem </w:t>
      </w:r>
      <w:r>
        <w:t>would be:</w:t>
      </w:r>
    </w:p>
    <w:p w14:paraId="6BBC1AF0" w14:textId="1EB1801A" w:rsidR="00E26166" w:rsidRDefault="003948DE" w:rsidP="003948DE">
      <w:pPr>
        <w:pStyle w:val="ListParagraph"/>
        <w:numPr>
          <w:ilvl w:val="1"/>
          <w:numId w:val="41"/>
        </w:numPr>
      </w:pPr>
      <w:r>
        <w:t xml:space="preserve">prepared and tested in the PDE and PSE environments, including creating </w:t>
      </w:r>
      <w:r w:rsidR="001C3845">
        <w:t xml:space="preserve">a </w:t>
      </w:r>
      <w:r>
        <w:t>draft technical implementation plan (TIP)</w:t>
      </w:r>
      <w:r w:rsidR="00E92194">
        <w:t>.</w:t>
      </w:r>
    </w:p>
    <w:p w14:paraId="759177D1" w14:textId="08E8A22B" w:rsidR="003948DE" w:rsidRDefault="003948DE" w:rsidP="003948DE">
      <w:pPr>
        <w:pStyle w:val="ListParagraph"/>
        <w:numPr>
          <w:ilvl w:val="1"/>
          <w:numId w:val="41"/>
        </w:numPr>
      </w:pPr>
      <w:r>
        <w:t>trialled in PP2 using the TIP including fixing any issues encountered in a representative environment and refining the TIP</w:t>
      </w:r>
      <w:r w:rsidR="00E92194">
        <w:t>.</w:t>
      </w:r>
    </w:p>
    <w:p w14:paraId="0073931C" w14:textId="3342AAA5" w:rsidR="003948DE" w:rsidRDefault="00E17B2E" w:rsidP="003948DE">
      <w:pPr>
        <w:pStyle w:val="ListParagraph"/>
        <w:numPr>
          <w:ilvl w:val="1"/>
          <w:numId w:val="41"/>
        </w:numPr>
      </w:pPr>
      <w:r>
        <w:t>released into PP1 as a dress rehearsal ahead of the production release – including taking timings of all activities to inform the final production deployment planning</w:t>
      </w:r>
      <w:r w:rsidR="00E92194">
        <w:t>.</w:t>
      </w:r>
    </w:p>
    <w:p w14:paraId="641A6914" w14:textId="1301FAEC" w:rsidR="00E17B2E" w:rsidRPr="00AB059C" w:rsidRDefault="00E17B2E" w:rsidP="00AB059C">
      <w:pPr>
        <w:pStyle w:val="ListParagraph"/>
        <w:numPr>
          <w:ilvl w:val="1"/>
          <w:numId w:val="41"/>
        </w:numPr>
      </w:pPr>
      <w:r>
        <w:t>released into Production soon after the PP1 release (</w:t>
      </w:r>
      <w:proofErr w:type="gramStart"/>
      <w:r>
        <w:t>e.g.</w:t>
      </w:r>
      <w:proofErr w:type="gramEnd"/>
      <w:r>
        <w:t xml:space="preserve"> PP1 during the week, Production at the weekend)</w:t>
      </w:r>
      <w:r w:rsidR="00B92F7F">
        <w:t xml:space="preserve"> to minimise the period of time where there is a different software level between production and pre-production environments.</w:t>
      </w:r>
    </w:p>
    <w:p w14:paraId="326081DA" w14:textId="77777777" w:rsidR="004A7DEE" w:rsidRDefault="004A7DEE" w:rsidP="00E03EA9">
      <w:pPr>
        <w:rPr>
          <w:lang w:eastAsia="en-US"/>
        </w:rPr>
      </w:pPr>
    </w:p>
    <w:p w14:paraId="5E38C9AE" w14:textId="5B1444E9" w:rsidR="00DA4BCA" w:rsidRDefault="00DA4BCA" w:rsidP="00AB059C">
      <w:pPr>
        <w:pStyle w:val="Heading3"/>
      </w:pPr>
      <w:bookmarkStart w:id="242" w:name="_Toc124950240"/>
      <w:r>
        <w:t>Hardware Refresh</w:t>
      </w:r>
      <w:bookmarkEnd w:id="242"/>
    </w:p>
    <w:p w14:paraId="7AA2B0A0" w14:textId="45FAAEB0" w:rsidR="00E03EA9" w:rsidRDefault="00E03EA9" w:rsidP="00E03EA9">
      <w:pPr>
        <w:rPr>
          <w:lang w:eastAsia="en-US"/>
        </w:rPr>
      </w:pPr>
      <w:r>
        <w:rPr>
          <w:lang w:eastAsia="en-US"/>
        </w:rPr>
        <w:t xml:space="preserve">The following hardware refresh </w:t>
      </w:r>
      <w:r w:rsidR="001C3845">
        <w:rPr>
          <w:lang w:eastAsia="en-US"/>
        </w:rPr>
        <w:t xml:space="preserve">component </w:t>
      </w:r>
      <w:r>
        <w:rPr>
          <w:lang w:eastAsia="en-US"/>
        </w:rPr>
        <w:t xml:space="preserve">dates have been identified: </w:t>
      </w:r>
    </w:p>
    <w:p w14:paraId="384E2E4E" w14:textId="77777777" w:rsidR="00E03EA9" w:rsidRPr="00AB059C" w:rsidRDefault="00E03EA9" w:rsidP="00E03EA9">
      <w:pPr>
        <w:rPr>
          <w:lang w:eastAsia="en-US"/>
        </w:rPr>
      </w:pPr>
    </w:p>
    <w:tbl>
      <w:tblPr>
        <w:tblStyle w:val="GridTable1Light-Accent51"/>
        <w:tblW w:w="4953" w:type="pct"/>
        <w:tblLayout w:type="fixed"/>
        <w:tblLook w:val="04A0" w:firstRow="1" w:lastRow="0" w:firstColumn="1" w:lastColumn="0" w:noHBand="0" w:noVBand="1"/>
      </w:tblPr>
      <w:tblGrid>
        <w:gridCol w:w="2547"/>
        <w:gridCol w:w="1983"/>
        <w:gridCol w:w="1983"/>
        <w:gridCol w:w="2412"/>
      </w:tblGrid>
      <w:tr w:rsidR="004041C9" w:rsidRPr="003A1186" w14:paraId="02F13453" w14:textId="1FD19873" w:rsidTr="00AB059C">
        <w:trPr>
          <w:cnfStyle w:val="100000000000" w:firstRow="1" w:lastRow="0" w:firstColumn="0" w:lastColumn="0" w:oddVBand="0" w:evenVBand="0" w:oddHBand="0" w:evenHBand="0" w:firstRowFirstColumn="0" w:firstRowLastColumn="0" w:lastRowFirstColumn="0" w:lastRowLastColumn="0"/>
          <w:cantSplit/>
          <w:trHeight w:val="57"/>
          <w:tblHeader/>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right w:val="single" w:sz="4" w:space="0" w:color="B4C6E7"/>
            </w:tcBorders>
            <w:shd w:val="clear" w:color="auto" w:fill="DEEAF6"/>
            <w:hideMark/>
          </w:tcPr>
          <w:p w14:paraId="7D517945" w14:textId="0F5DE234" w:rsidR="004041C9" w:rsidRPr="003A1186" w:rsidRDefault="004041C9" w:rsidP="00D3691F">
            <w:pPr>
              <w:spacing w:before="60" w:after="60"/>
              <w:rPr>
                <w:szCs w:val="24"/>
              </w:rPr>
            </w:pPr>
            <w:r>
              <w:rPr>
                <w:szCs w:val="24"/>
              </w:rPr>
              <w:t>Current</w:t>
            </w:r>
          </w:p>
        </w:tc>
        <w:tc>
          <w:tcPr>
            <w:tcW w:w="1111" w:type="pct"/>
            <w:tcBorders>
              <w:top w:val="single" w:sz="4" w:space="0" w:color="B4C6E7"/>
              <w:left w:val="single" w:sz="4" w:space="0" w:color="B4C6E7"/>
              <w:right w:val="single" w:sz="4" w:space="0" w:color="B4C6E7"/>
            </w:tcBorders>
            <w:shd w:val="clear" w:color="auto" w:fill="DEEAF6"/>
            <w:hideMark/>
          </w:tcPr>
          <w:p w14:paraId="3A199836" w14:textId="0FD5D5B6" w:rsidR="004041C9" w:rsidRPr="003A1186" w:rsidRDefault="004041C9" w:rsidP="00D3691F">
            <w:pPr>
              <w:spacing w:before="60" w:after="60"/>
              <w:cnfStyle w:val="100000000000" w:firstRow="1" w:lastRow="0" w:firstColumn="0" w:lastColumn="0" w:oddVBand="0" w:evenVBand="0" w:oddHBand="0" w:evenHBand="0" w:firstRowFirstColumn="0" w:firstRowLastColumn="0" w:lastRowFirstColumn="0" w:lastRowLastColumn="0"/>
              <w:rPr>
                <w:szCs w:val="24"/>
              </w:rPr>
            </w:pPr>
            <w:r>
              <w:rPr>
                <w:szCs w:val="24"/>
              </w:rPr>
              <w:t>End of Life Date</w:t>
            </w:r>
          </w:p>
        </w:tc>
        <w:tc>
          <w:tcPr>
            <w:tcW w:w="1111" w:type="pct"/>
            <w:tcBorders>
              <w:top w:val="single" w:sz="4" w:space="0" w:color="B4C6E7"/>
              <w:left w:val="single" w:sz="4" w:space="0" w:color="B4C6E7"/>
              <w:right w:val="single" w:sz="4" w:space="0" w:color="B4C6E7"/>
            </w:tcBorders>
            <w:shd w:val="clear" w:color="auto" w:fill="DEEAF6"/>
          </w:tcPr>
          <w:p w14:paraId="503560D1" w14:textId="5DF971A5" w:rsidR="004041C9" w:rsidRDefault="004041C9" w:rsidP="00D3691F">
            <w:pPr>
              <w:spacing w:before="60" w:after="60"/>
              <w:cnfStyle w:val="100000000000" w:firstRow="1" w:lastRow="0" w:firstColumn="0" w:lastColumn="0" w:oddVBand="0" w:evenVBand="0" w:oddHBand="0" w:evenHBand="0" w:firstRowFirstColumn="0" w:firstRowLastColumn="0" w:lastRowFirstColumn="0" w:lastRowLastColumn="0"/>
            </w:pPr>
            <w:r>
              <w:t>Replacement</w:t>
            </w:r>
          </w:p>
        </w:tc>
        <w:tc>
          <w:tcPr>
            <w:tcW w:w="1351" w:type="pct"/>
            <w:tcBorders>
              <w:top w:val="single" w:sz="4" w:space="0" w:color="B4C6E7"/>
              <w:left w:val="single" w:sz="4" w:space="0" w:color="B4C6E7"/>
              <w:right w:val="single" w:sz="4" w:space="0" w:color="B4C6E7"/>
            </w:tcBorders>
            <w:shd w:val="clear" w:color="auto" w:fill="DEEAF6"/>
          </w:tcPr>
          <w:p w14:paraId="46D23AE2" w14:textId="195E77B3" w:rsidR="004041C9" w:rsidRDefault="004041C9" w:rsidP="00D3691F">
            <w:pPr>
              <w:spacing w:before="60" w:after="60"/>
              <w:cnfStyle w:val="100000000000" w:firstRow="1" w:lastRow="0" w:firstColumn="0" w:lastColumn="0" w:oddVBand="0" w:evenVBand="0" w:oddHBand="0" w:evenHBand="0" w:firstRowFirstColumn="0" w:firstRowLastColumn="0" w:lastRowFirstColumn="0" w:lastRowLastColumn="0"/>
            </w:pPr>
            <w:r>
              <w:t>Notes</w:t>
            </w:r>
          </w:p>
        </w:tc>
      </w:tr>
      <w:tr w:rsidR="004041C9" w:rsidRPr="003A1186" w14:paraId="34948EE4" w14:textId="0A29D868"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7A710C6C" w14:textId="506A40C0" w:rsidR="004041C9" w:rsidRPr="007F5A47" w:rsidRDefault="004041C9" w:rsidP="00D3691F">
            <w:pPr>
              <w:spacing w:before="60" w:after="60"/>
              <w:rPr>
                <w:b w:val="0"/>
                <w:szCs w:val="24"/>
              </w:rPr>
            </w:pPr>
            <w:r>
              <w:rPr>
                <w:b w:val="0"/>
              </w:rPr>
              <w:t>Cisco ASA 5525</w:t>
            </w:r>
          </w:p>
        </w:tc>
        <w:tc>
          <w:tcPr>
            <w:tcW w:w="1111" w:type="pct"/>
            <w:tcBorders>
              <w:top w:val="single" w:sz="4" w:space="0" w:color="B4C6E7"/>
              <w:left w:val="single" w:sz="4" w:space="0" w:color="B4C6E7"/>
              <w:bottom w:val="single" w:sz="4" w:space="0" w:color="B4C6E7"/>
              <w:right w:val="single" w:sz="4" w:space="0" w:color="B4C6E7"/>
            </w:tcBorders>
          </w:tcPr>
          <w:p w14:paraId="52EEF75D" w14:textId="735B33CB" w:rsidR="004041C9" w:rsidRPr="003A1186" w:rsidRDefault="004041C9" w:rsidP="00D3691F">
            <w:pPr>
              <w:spacing w:before="60" w:after="60"/>
              <w:cnfStyle w:val="000000000000" w:firstRow="0" w:lastRow="0" w:firstColumn="0" w:lastColumn="0" w:oddVBand="0" w:evenVBand="0" w:oddHBand="0" w:evenHBand="0" w:firstRowFirstColumn="0" w:firstRowLastColumn="0" w:lastRowFirstColumn="0" w:lastRowLastColumn="0"/>
              <w:rPr>
                <w:szCs w:val="24"/>
              </w:rPr>
            </w:pPr>
            <w:r>
              <w:rPr>
                <w:szCs w:val="24"/>
              </w:rPr>
              <w:t>Not announced (see notes)</w:t>
            </w:r>
          </w:p>
        </w:tc>
        <w:tc>
          <w:tcPr>
            <w:tcW w:w="1111" w:type="pct"/>
            <w:tcBorders>
              <w:top w:val="single" w:sz="4" w:space="0" w:color="B4C6E7"/>
              <w:left w:val="single" w:sz="4" w:space="0" w:color="B4C6E7"/>
              <w:bottom w:val="single" w:sz="4" w:space="0" w:color="B4C6E7"/>
              <w:right w:val="single" w:sz="4" w:space="0" w:color="B4C6E7"/>
            </w:tcBorders>
          </w:tcPr>
          <w:p w14:paraId="0BD2FF32" w14:textId="77777777" w:rsidR="004041C9" w:rsidRPr="003A1186" w:rsidRDefault="004041C9" w:rsidP="00D3691F">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025FBB44" w14:textId="05C5809A" w:rsidR="004041C9" w:rsidRPr="003A1186" w:rsidRDefault="004041C9" w:rsidP="00D3691F">
            <w:pPr>
              <w:spacing w:before="60" w:after="60"/>
              <w:cnfStyle w:val="000000000000" w:firstRow="0" w:lastRow="0" w:firstColumn="0" w:lastColumn="0" w:oddVBand="0" w:evenVBand="0" w:oddHBand="0" w:evenHBand="0" w:firstRowFirstColumn="0" w:firstRowLastColumn="0" w:lastRowFirstColumn="0" w:lastRowLastColumn="0"/>
            </w:pPr>
            <w:r>
              <w:t>B</w:t>
            </w:r>
            <w:r w:rsidRPr="004041C9">
              <w:t>elieve these are Cisco ASA 5525-X model that hasn't had a</w:t>
            </w:r>
            <w:r>
              <w:t>n</w:t>
            </w:r>
            <w:r w:rsidRPr="004041C9">
              <w:t xml:space="preserve"> end of support announcement</w:t>
            </w:r>
          </w:p>
        </w:tc>
      </w:tr>
      <w:tr w:rsidR="004041C9" w:rsidRPr="003A1186" w14:paraId="04D3B76A" w14:textId="2D9FDCFF"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3EAC6A74" w14:textId="65546411" w:rsidR="004041C9" w:rsidRDefault="004041C9" w:rsidP="00884D0E">
            <w:pPr>
              <w:spacing w:before="60" w:after="60"/>
              <w:rPr>
                <w:b w:val="0"/>
              </w:rPr>
            </w:pPr>
            <w:r>
              <w:rPr>
                <w:b w:val="0"/>
              </w:rPr>
              <w:t>Cisco ASR 1002-HX</w:t>
            </w:r>
          </w:p>
        </w:tc>
        <w:tc>
          <w:tcPr>
            <w:tcW w:w="1111" w:type="pct"/>
            <w:tcBorders>
              <w:top w:val="single" w:sz="4" w:space="0" w:color="B4C6E7"/>
              <w:left w:val="single" w:sz="4" w:space="0" w:color="B4C6E7"/>
              <w:bottom w:val="single" w:sz="4" w:space="0" w:color="B4C6E7"/>
              <w:right w:val="single" w:sz="4" w:space="0" w:color="B4C6E7"/>
            </w:tcBorders>
          </w:tcPr>
          <w:p w14:paraId="777CABB2" w14:textId="42158C53"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416F0096"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68EDEC71"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2D9C7BF8" w14:textId="0A9498AD"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0B692C56" w14:textId="718FD044" w:rsidR="004041C9" w:rsidRDefault="004041C9" w:rsidP="00884D0E">
            <w:pPr>
              <w:spacing w:before="60" w:after="60"/>
              <w:rPr>
                <w:b w:val="0"/>
              </w:rPr>
            </w:pPr>
            <w:r>
              <w:rPr>
                <w:b w:val="0"/>
              </w:rPr>
              <w:t>Cisco Nexus 3048TP</w:t>
            </w:r>
          </w:p>
        </w:tc>
        <w:tc>
          <w:tcPr>
            <w:tcW w:w="1111" w:type="pct"/>
            <w:tcBorders>
              <w:top w:val="single" w:sz="4" w:space="0" w:color="B4C6E7"/>
              <w:left w:val="single" w:sz="4" w:space="0" w:color="B4C6E7"/>
              <w:bottom w:val="single" w:sz="4" w:space="0" w:color="B4C6E7"/>
              <w:right w:val="single" w:sz="4" w:space="0" w:color="B4C6E7"/>
            </w:tcBorders>
          </w:tcPr>
          <w:p w14:paraId="5CD68AED" w14:textId="60ABD22A"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r>
              <w:t>31-Aug-2025</w:t>
            </w:r>
          </w:p>
        </w:tc>
        <w:tc>
          <w:tcPr>
            <w:tcW w:w="1111" w:type="pct"/>
            <w:tcBorders>
              <w:top w:val="single" w:sz="4" w:space="0" w:color="B4C6E7"/>
              <w:left w:val="single" w:sz="4" w:space="0" w:color="B4C6E7"/>
              <w:bottom w:val="single" w:sz="4" w:space="0" w:color="B4C6E7"/>
              <w:right w:val="single" w:sz="4" w:space="0" w:color="B4C6E7"/>
            </w:tcBorders>
          </w:tcPr>
          <w:p w14:paraId="075A8064" w14:textId="2F100942"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r w:rsidRPr="004041C9">
              <w:t>Nexus 9348GC-FXP</w:t>
            </w:r>
          </w:p>
        </w:tc>
        <w:tc>
          <w:tcPr>
            <w:tcW w:w="1351" w:type="pct"/>
            <w:tcBorders>
              <w:top w:val="single" w:sz="4" w:space="0" w:color="B4C6E7"/>
              <w:left w:val="single" w:sz="4" w:space="0" w:color="B4C6E7"/>
              <w:bottom w:val="single" w:sz="4" w:space="0" w:color="B4C6E7"/>
              <w:right w:val="single" w:sz="4" w:space="0" w:color="B4C6E7"/>
            </w:tcBorders>
          </w:tcPr>
          <w:p w14:paraId="01B1CE5D"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7405C4" w:rsidRPr="003A1186" w14:paraId="07C7C8A6" w14:textId="1D466B07" w:rsidTr="00C43504">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1320B900" w14:textId="30BCDB9B" w:rsidR="007405C4" w:rsidRDefault="007405C4" w:rsidP="00884D0E">
            <w:pPr>
              <w:spacing w:before="60" w:after="60"/>
              <w:rPr>
                <w:b w:val="0"/>
              </w:rPr>
            </w:pPr>
            <w:r>
              <w:rPr>
                <w:b w:val="0"/>
                <w:szCs w:val="24"/>
              </w:rPr>
              <w:t xml:space="preserve">Cisco Nexus 9K Switch </w:t>
            </w:r>
            <w:proofErr w:type="spellStart"/>
            <w:r>
              <w:rPr>
                <w:b w:val="0"/>
                <w:szCs w:val="24"/>
              </w:rPr>
              <w:t>ToR</w:t>
            </w:r>
            <w:proofErr w:type="spellEnd"/>
            <w:r>
              <w:rPr>
                <w:b w:val="0"/>
                <w:szCs w:val="24"/>
              </w:rPr>
              <w:t xml:space="preserve"> (top of rack)</w:t>
            </w:r>
          </w:p>
        </w:tc>
        <w:tc>
          <w:tcPr>
            <w:tcW w:w="1111" w:type="pct"/>
            <w:vMerge w:val="restart"/>
            <w:tcBorders>
              <w:top w:val="single" w:sz="4" w:space="0" w:color="B4C6E7"/>
              <w:left w:val="single" w:sz="4" w:space="0" w:color="B4C6E7"/>
              <w:right w:val="single" w:sz="4" w:space="0" w:color="B4C6E7"/>
            </w:tcBorders>
          </w:tcPr>
          <w:p w14:paraId="6965F729" w14:textId="6AE3E353"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r>
              <w:t>Not announced (1 model at 28-Feb-2025)</w:t>
            </w:r>
          </w:p>
        </w:tc>
        <w:tc>
          <w:tcPr>
            <w:tcW w:w="1111" w:type="pct"/>
            <w:tcBorders>
              <w:top w:val="single" w:sz="4" w:space="0" w:color="B4C6E7"/>
              <w:left w:val="single" w:sz="4" w:space="0" w:color="B4C6E7"/>
              <w:bottom w:val="single" w:sz="4" w:space="0" w:color="B4C6E7"/>
              <w:right w:val="single" w:sz="4" w:space="0" w:color="B4C6E7"/>
            </w:tcBorders>
          </w:tcPr>
          <w:p w14:paraId="2988C391" w14:textId="77777777"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vMerge w:val="restart"/>
            <w:tcBorders>
              <w:top w:val="single" w:sz="4" w:space="0" w:color="B4C6E7"/>
              <w:left w:val="single" w:sz="4" w:space="0" w:color="B4C6E7"/>
              <w:right w:val="single" w:sz="4" w:space="0" w:color="B4C6E7"/>
            </w:tcBorders>
          </w:tcPr>
          <w:p w14:paraId="3184A996" w14:textId="181794E4"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r>
              <w:t>1 device serial number has an announced refresh date.</w:t>
            </w:r>
          </w:p>
        </w:tc>
      </w:tr>
      <w:tr w:rsidR="007405C4" w:rsidRPr="003A1186" w14:paraId="3EE27830" w14:textId="496AB942" w:rsidTr="00C43504">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0D68C19F" w14:textId="584193DC" w:rsidR="007405C4" w:rsidRDefault="007405C4" w:rsidP="00884D0E">
            <w:pPr>
              <w:spacing w:before="60" w:after="60"/>
              <w:rPr>
                <w:b w:val="0"/>
              </w:rPr>
            </w:pPr>
            <w:r>
              <w:rPr>
                <w:b w:val="0"/>
              </w:rPr>
              <w:t>Cisco Nexus 9300</w:t>
            </w:r>
          </w:p>
        </w:tc>
        <w:tc>
          <w:tcPr>
            <w:tcW w:w="1111" w:type="pct"/>
            <w:vMerge/>
            <w:tcBorders>
              <w:left w:val="single" w:sz="4" w:space="0" w:color="B4C6E7"/>
              <w:bottom w:val="single" w:sz="4" w:space="0" w:color="B4C6E7"/>
              <w:right w:val="single" w:sz="4" w:space="0" w:color="B4C6E7"/>
            </w:tcBorders>
          </w:tcPr>
          <w:p w14:paraId="06D89BED" w14:textId="739D0C0A"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111" w:type="pct"/>
            <w:tcBorders>
              <w:top w:val="single" w:sz="4" w:space="0" w:color="B4C6E7"/>
              <w:left w:val="single" w:sz="4" w:space="0" w:color="B4C6E7"/>
              <w:bottom w:val="single" w:sz="4" w:space="0" w:color="B4C6E7"/>
              <w:right w:val="single" w:sz="4" w:space="0" w:color="B4C6E7"/>
            </w:tcBorders>
          </w:tcPr>
          <w:p w14:paraId="26DE7CB5" w14:textId="77777777"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vMerge/>
            <w:tcBorders>
              <w:left w:val="single" w:sz="4" w:space="0" w:color="B4C6E7"/>
              <w:bottom w:val="single" w:sz="4" w:space="0" w:color="B4C6E7"/>
              <w:right w:val="single" w:sz="4" w:space="0" w:color="B4C6E7"/>
            </w:tcBorders>
          </w:tcPr>
          <w:p w14:paraId="1E51E3AF" w14:textId="37ECF248" w:rsidR="007405C4" w:rsidRPr="003A1186" w:rsidRDefault="007405C4"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714020" w:rsidRPr="003A1186" w14:paraId="6949F83E" w14:textId="77777777" w:rsidTr="004041C9">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62EB9E55" w14:textId="002F99CA" w:rsidR="00714020" w:rsidRDefault="00714020" w:rsidP="00884D0E">
            <w:pPr>
              <w:spacing w:before="60" w:after="60"/>
              <w:rPr>
                <w:b w:val="0"/>
              </w:rPr>
            </w:pPr>
            <w:r>
              <w:rPr>
                <w:b w:val="0"/>
              </w:rPr>
              <w:t>Catalyst 2960-XR Switch</w:t>
            </w:r>
          </w:p>
        </w:tc>
        <w:tc>
          <w:tcPr>
            <w:tcW w:w="1111" w:type="pct"/>
            <w:tcBorders>
              <w:top w:val="single" w:sz="4" w:space="0" w:color="B4C6E7"/>
              <w:left w:val="single" w:sz="4" w:space="0" w:color="B4C6E7"/>
              <w:bottom w:val="single" w:sz="4" w:space="0" w:color="B4C6E7"/>
              <w:right w:val="single" w:sz="4" w:space="0" w:color="B4C6E7"/>
            </w:tcBorders>
          </w:tcPr>
          <w:p w14:paraId="04261932" w14:textId="3EBA91A8" w:rsidR="00714020"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31-Oct-2027</w:t>
            </w:r>
          </w:p>
        </w:tc>
        <w:tc>
          <w:tcPr>
            <w:tcW w:w="1111" w:type="pct"/>
            <w:tcBorders>
              <w:top w:val="single" w:sz="4" w:space="0" w:color="B4C6E7"/>
              <w:left w:val="single" w:sz="4" w:space="0" w:color="B4C6E7"/>
              <w:bottom w:val="single" w:sz="4" w:space="0" w:color="B4C6E7"/>
              <w:right w:val="single" w:sz="4" w:space="0" w:color="B4C6E7"/>
            </w:tcBorders>
          </w:tcPr>
          <w:p w14:paraId="44A13F5F" w14:textId="77777777" w:rsidR="00714020"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7908FFCB" w14:textId="77777777" w:rsidR="00714020"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0196C376" w14:textId="469867B9"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105BE63E" w14:textId="75EFA3B2" w:rsidR="004041C9" w:rsidRDefault="004041C9" w:rsidP="00884D0E">
            <w:pPr>
              <w:spacing w:before="60" w:after="60"/>
              <w:rPr>
                <w:b w:val="0"/>
              </w:rPr>
            </w:pPr>
            <w:r>
              <w:rPr>
                <w:b w:val="0"/>
              </w:rPr>
              <w:t>Cisco Catalyst 2960-B</w:t>
            </w:r>
          </w:p>
        </w:tc>
        <w:tc>
          <w:tcPr>
            <w:tcW w:w="1111" w:type="pct"/>
            <w:tcBorders>
              <w:top w:val="single" w:sz="4" w:space="0" w:color="B4C6E7"/>
              <w:left w:val="single" w:sz="4" w:space="0" w:color="B4C6E7"/>
              <w:bottom w:val="single" w:sz="4" w:space="0" w:color="B4C6E7"/>
              <w:right w:val="single" w:sz="4" w:space="0" w:color="B4C6E7"/>
            </w:tcBorders>
          </w:tcPr>
          <w:p w14:paraId="309C91EB" w14:textId="790172EC"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31-Oct-2027</w:t>
            </w:r>
          </w:p>
        </w:tc>
        <w:tc>
          <w:tcPr>
            <w:tcW w:w="1111" w:type="pct"/>
            <w:tcBorders>
              <w:top w:val="single" w:sz="4" w:space="0" w:color="B4C6E7"/>
              <w:left w:val="single" w:sz="4" w:space="0" w:color="B4C6E7"/>
              <w:bottom w:val="single" w:sz="4" w:space="0" w:color="B4C6E7"/>
              <w:right w:val="single" w:sz="4" w:space="0" w:color="B4C6E7"/>
            </w:tcBorders>
          </w:tcPr>
          <w:p w14:paraId="31A0EC7A" w14:textId="0097550D"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rsidRPr="00714020">
              <w:t>C9200-48T</w:t>
            </w:r>
          </w:p>
        </w:tc>
        <w:tc>
          <w:tcPr>
            <w:tcW w:w="1351" w:type="pct"/>
            <w:tcBorders>
              <w:top w:val="single" w:sz="4" w:space="0" w:color="B4C6E7"/>
              <w:left w:val="single" w:sz="4" w:space="0" w:color="B4C6E7"/>
              <w:bottom w:val="single" w:sz="4" w:space="0" w:color="B4C6E7"/>
              <w:right w:val="single" w:sz="4" w:space="0" w:color="B4C6E7"/>
            </w:tcBorders>
          </w:tcPr>
          <w:p w14:paraId="5FCFF20E"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3F0436E0" w14:textId="4785F8B9"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423A8E14" w14:textId="66D254DB" w:rsidR="004041C9" w:rsidRPr="007F5A47" w:rsidRDefault="004041C9" w:rsidP="00884D0E">
            <w:pPr>
              <w:spacing w:before="60" w:after="60"/>
              <w:rPr>
                <w:b w:val="0"/>
                <w:szCs w:val="24"/>
              </w:rPr>
            </w:pPr>
            <w:r>
              <w:rPr>
                <w:b w:val="0"/>
              </w:rPr>
              <w:t>Cisco Catalyst 2960-X</w:t>
            </w:r>
          </w:p>
        </w:tc>
        <w:tc>
          <w:tcPr>
            <w:tcW w:w="1111" w:type="pct"/>
            <w:tcBorders>
              <w:top w:val="single" w:sz="4" w:space="0" w:color="B4C6E7"/>
              <w:left w:val="single" w:sz="4" w:space="0" w:color="B4C6E7"/>
              <w:bottom w:val="single" w:sz="4" w:space="0" w:color="B4C6E7"/>
              <w:right w:val="single" w:sz="4" w:space="0" w:color="B4C6E7"/>
            </w:tcBorders>
          </w:tcPr>
          <w:p w14:paraId="7867BE80" w14:textId="3CE82609"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rPr>
                <w:szCs w:val="24"/>
              </w:rPr>
            </w:pPr>
            <w:r>
              <w:t>31-Oct-2027</w:t>
            </w:r>
          </w:p>
        </w:tc>
        <w:tc>
          <w:tcPr>
            <w:tcW w:w="1111" w:type="pct"/>
            <w:tcBorders>
              <w:top w:val="single" w:sz="4" w:space="0" w:color="B4C6E7"/>
              <w:left w:val="single" w:sz="4" w:space="0" w:color="B4C6E7"/>
              <w:bottom w:val="single" w:sz="4" w:space="0" w:color="B4C6E7"/>
              <w:right w:val="single" w:sz="4" w:space="0" w:color="B4C6E7"/>
            </w:tcBorders>
          </w:tcPr>
          <w:p w14:paraId="6ECCD383" w14:textId="36398522"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rsidRPr="00714020">
              <w:t>C9200-48T</w:t>
            </w:r>
          </w:p>
        </w:tc>
        <w:tc>
          <w:tcPr>
            <w:tcW w:w="1351" w:type="pct"/>
            <w:tcBorders>
              <w:top w:val="single" w:sz="4" w:space="0" w:color="B4C6E7"/>
              <w:left w:val="single" w:sz="4" w:space="0" w:color="B4C6E7"/>
              <w:bottom w:val="single" w:sz="4" w:space="0" w:color="B4C6E7"/>
              <w:right w:val="single" w:sz="4" w:space="0" w:color="B4C6E7"/>
            </w:tcBorders>
          </w:tcPr>
          <w:p w14:paraId="79A3B1C9"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5580AB3B" w14:textId="17E87165"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17057863" w14:textId="0BBA43C1" w:rsidR="004041C9" w:rsidRDefault="004041C9" w:rsidP="00884D0E">
            <w:pPr>
              <w:spacing w:before="60" w:after="60"/>
              <w:rPr>
                <w:b w:val="0"/>
              </w:rPr>
            </w:pPr>
            <w:r>
              <w:rPr>
                <w:b w:val="0"/>
              </w:rPr>
              <w:lastRenderedPageBreak/>
              <w:t xml:space="preserve">Catalyst 2960-XR </w:t>
            </w:r>
          </w:p>
        </w:tc>
        <w:tc>
          <w:tcPr>
            <w:tcW w:w="1111" w:type="pct"/>
            <w:tcBorders>
              <w:top w:val="single" w:sz="4" w:space="0" w:color="B4C6E7"/>
              <w:left w:val="single" w:sz="4" w:space="0" w:color="B4C6E7"/>
              <w:bottom w:val="single" w:sz="4" w:space="0" w:color="B4C6E7"/>
              <w:right w:val="single" w:sz="4" w:space="0" w:color="B4C6E7"/>
            </w:tcBorders>
          </w:tcPr>
          <w:p w14:paraId="32AA9771" w14:textId="4A00A770"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31-Oct-2027</w:t>
            </w:r>
          </w:p>
        </w:tc>
        <w:tc>
          <w:tcPr>
            <w:tcW w:w="1111" w:type="pct"/>
            <w:tcBorders>
              <w:top w:val="single" w:sz="4" w:space="0" w:color="B4C6E7"/>
              <w:left w:val="single" w:sz="4" w:space="0" w:color="B4C6E7"/>
              <w:bottom w:val="single" w:sz="4" w:space="0" w:color="B4C6E7"/>
              <w:right w:val="single" w:sz="4" w:space="0" w:color="B4C6E7"/>
            </w:tcBorders>
          </w:tcPr>
          <w:p w14:paraId="6E7688AB" w14:textId="3CAE3BB8"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rsidRPr="00714020">
              <w:t>C9200L-48T-4X</w:t>
            </w:r>
          </w:p>
        </w:tc>
        <w:tc>
          <w:tcPr>
            <w:tcW w:w="1351" w:type="pct"/>
            <w:tcBorders>
              <w:top w:val="single" w:sz="4" w:space="0" w:color="B4C6E7"/>
              <w:left w:val="single" w:sz="4" w:space="0" w:color="B4C6E7"/>
              <w:bottom w:val="single" w:sz="4" w:space="0" w:color="B4C6E7"/>
              <w:right w:val="single" w:sz="4" w:space="0" w:color="B4C6E7"/>
            </w:tcBorders>
          </w:tcPr>
          <w:p w14:paraId="4B52EF74"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766D882B" w14:textId="47B92515"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4E1DB3C5" w14:textId="44A7DBDF" w:rsidR="004041C9" w:rsidRDefault="004041C9" w:rsidP="00884D0E">
            <w:pPr>
              <w:spacing w:before="60" w:after="60"/>
              <w:rPr>
                <w:b w:val="0"/>
              </w:rPr>
            </w:pPr>
            <w:r>
              <w:rPr>
                <w:b w:val="0"/>
              </w:rPr>
              <w:t>FMC1000</w:t>
            </w:r>
          </w:p>
        </w:tc>
        <w:tc>
          <w:tcPr>
            <w:tcW w:w="1111" w:type="pct"/>
            <w:tcBorders>
              <w:top w:val="single" w:sz="4" w:space="0" w:color="B4C6E7"/>
              <w:left w:val="single" w:sz="4" w:space="0" w:color="B4C6E7"/>
              <w:bottom w:val="single" w:sz="4" w:space="0" w:color="B4C6E7"/>
              <w:right w:val="single" w:sz="4" w:space="0" w:color="B4C6E7"/>
            </w:tcBorders>
          </w:tcPr>
          <w:p w14:paraId="12E85765" w14:textId="00AE8740"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31-Jul-2024</w:t>
            </w:r>
          </w:p>
        </w:tc>
        <w:tc>
          <w:tcPr>
            <w:tcW w:w="1111" w:type="pct"/>
            <w:tcBorders>
              <w:top w:val="single" w:sz="4" w:space="0" w:color="B4C6E7"/>
              <w:left w:val="single" w:sz="4" w:space="0" w:color="B4C6E7"/>
              <w:bottom w:val="single" w:sz="4" w:space="0" w:color="B4C6E7"/>
              <w:right w:val="single" w:sz="4" w:space="0" w:color="B4C6E7"/>
            </w:tcBorders>
          </w:tcPr>
          <w:p w14:paraId="65D67273" w14:textId="328EB522"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rsidRPr="00714020">
              <w:t>Cisco FMC-1600</w:t>
            </w:r>
          </w:p>
        </w:tc>
        <w:tc>
          <w:tcPr>
            <w:tcW w:w="1351" w:type="pct"/>
            <w:tcBorders>
              <w:top w:val="single" w:sz="4" w:space="0" w:color="B4C6E7"/>
              <w:left w:val="single" w:sz="4" w:space="0" w:color="B4C6E7"/>
              <w:bottom w:val="single" w:sz="4" w:space="0" w:color="B4C6E7"/>
              <w:right w:val="single" w:sz="4" w:space="0" w:color="B4C6E7"/>
            </w:tcBorders>
          </w:tcPr>
          <w:p w14:paraId="24D07EB5"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2E5D18F6" w14:textId="6D99A4B1"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08D2C503" w14:textId="68DD9ACD" w:rsidR="004041C9" w:rsidRDefault="004041C9" w:rsidP="00884D0E">
            <w:pPr>
              <w:spacing w:before="60" w:after="60"/>
              <w:rPr>
                <w:b w:val="0"/>
              </w:rPr>
            </w:pPr>
            <w:r>
              <w:rPr>
                <w:b w:val="0"/>
              </w:rPr>
              <w:t>F5 Big IP i2800</w:t>
            </w:r>
          </w:p>
        </w:tc>
        <w:tc>
          <w:tcPr>
            <w:tcW w:w="1111" w:type="pct"/>
            <w:tcBorders>
              <w:top w:val="single" w:sz="4" w:space="0" w:color="B4C6E7"/>
              <w:left w:val="single" w:sz="4" w:space="0" w:color="B4C6E7"/>
              <w:bottom w:val="single" w:sz="4" w:space="0" w:color="B4C6E7"/>
              <w:right w:val="single" w:sz="4" w:space="0" w:color="B4C6E7"/>
            </w:tcBorders>
          </w:tcPr>
          <w:p w14:paraId="67471E2A" w14:textId="40DF2F27"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47540189"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3A500A52"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1591A0CB" w14:textId="2BA8B48C"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3EB48094" w14:textId="248DDD1A" w:rsidR="004041C9" w:rsidRPr="00AB059C" w:rsidRDefault="004041C9" w:rsidP="00884D0E">
            <w:pPr>
              <w:spacing w:before="60" w:after="60"/>
              <w:rPr>
                <w:b w:val="0"/>
                <w:bCs w:val="0"/>
                <w:highlight w:val="yellow"/>
              </w:rPr>
            </w:pPr>
            <w:r w:rsidRPr="00AB059C">
              <w:rPr>
                <w:b w:val="0"/>
                <w:bCs w:val="0"/>
              </w:rPr>
              <w:t>GigaVUE-HC1</w:t>
            </w:r>
          </w:p>
        </w:tc>
        <w:tc>
          <w:tcPr>
            <w:tcW w:w="1111" w:type="pct"/>
            <w:tcBorders>
              <w:top w:val="single" w:sz="4" w:space="0" w:color="B4C6E7"/>
              <w:left w:val="single" w:sz="4" w:space="0" w:color="B4C6E7"/>
              <w:bottom w:val="single" w:sz="4" w:space="0" w:color="B4C6E7"/>
              <w:right w:val="single" w:sz="4" w:space="0" w:color="B4C6E7"/>
            </w:tcBorders>
          </w:tcPr>
          <w:p w14:paraId="281A573E" w14:textId="48EBBB96" w:rsidR="004041C9" w:rsidRPr="00AB059C" w:rsidRDefault="00741335" w:rsidP="00884D0E">
            <w:pPr>
              <w:spacing w:before="60" w:after="60"/>
              <w:cnfStyle w:val="000000000000" w:firstRow="0" w:lastRow="0" w:firstColumn="0" w:lastColumn="0" w:oddVBand="0" w:evenVBand="0" w:oddHBand="0" w:evenHBand="0" w:firstRowFirstColumn="0" w:firstRowLastColumn="0" w:lastRowFirstColumn="0" w:lastRowLastColumn="0"/>
              <w:rPr>
                <w:highlight w:val="yellow"/>
              </w:rPr>
            </w:pPr>
            <w:r w:rsidRPr="00AB059C">
              <w:t>Not announced</w:t>
            </w:r>
          </w:p>
        </w:tc>
        <w:tc>
          <w:tcPr>
            <w:tcW w:w="1111" w:type="pct"/>
            <w:tcBorders>
              <w:top w:val="single" w:sz="4" w:space="0" w:color="B4C6E7"/>
              <w:left w:val="single" w:sz="4" w:space="0" w:color="B4C6E7"/>
              <w:bottom w:val="single" w:sz="4" w:space="0" w:color="B4C6E7"/>
              <w:right w:val="single" w:sz="4" w:space="0" w:color="B4C6E7"/>
            </w:tcBorders>
          </w:tcPr>
          <w:p w14:paraId="31955EBD" w14:textId="77777777" w:rsidR="004041C9" w:rsidRPr="00AB059C" w:rsidRDefault="004041C9" w:rsidP="00884D0E">
            <w:pPr>
              <w:spacing w:before="60" w:after="60"/>
              <w:cnfStyle w:val="000000000000" w:firstRow="0" w:lastRow="0" w:firstColumn="0" w:lastColumn="0" w:oddVBand="0" w:evenVBand="0" w:oddHBand="0" w:evenHBand="0" w:firstRowFirstColumn="0" w:firstRowLastColumn="0" w:lastRowFirstColumn="0" w:lastRowLastColumn="0"/>
              <w:rPr>
                <w:highlight w:val="yellow"/>
              </w:rPr>
            </w:pPr>
          </w:p>
        </w:tc>
        <w:tc>
          <w:tcPr>
            <w:tcW w:w="1351" w:type="pct"/>
            <w:tcBorders>
              <w:top w:val="single" w:sz="4" w:space="0" w:color="B4C6E7"/>
              <w:left w:val="single" w:sz="4" w:space="0" w:color="B4C6E7"/>
              <w:bottom w:val="single" w:sz="4" w:space="0" w:color="B4C6E7"/>
              <w:right w:val="single" w:sz="4" w:space="0" w:color="B4C6E7"/>
            </w:tcBorders>
          </w:tcPr>
          <w:p w14:paraId="022320A7" w14:textId="77777777" w:rsidR="004041C9" w:rsidRPr="00AB059C" w:rsidRDefault="004041C9" w:rsidP="00884D0E">
            <w:pPr>
              <w:spacing w:before="60" w:after="60"/>
              <w:cnfStyle w:val="000000000000" w:firstRow="0" w:lastRow="0" w:firstColumn="0" w:lastColumn="0" w:oddVBand="0" w:evenVBand="0" w:oddHBand="0" w:evenHBand="0" w:firstRowFirstColumn="0" w:firstRowLastColumn="0" w:lastRowFirstColumn="0" w:lastRowLastColumn="0"/>
              <w:rPr>
                <w:highlight w:val="yellow"/>
              </w:rPr>
            </w:pPr>
          </w:p>
        </w:tc>
      </w:tr>
      <w:tr w:rsidR="004041C9" w:rsidRPr="003A1186" w14:paraId="36840C69" w14:textId="18A84637"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5F60DD01" w14:textId="5FD81FA9" w:rsidR="004041C9" w:rsidRDefault="004041C9" w:rsidP="00884D0E">
            <w:pPr>
              <w:spacing w:before="60" w:after="60"/>
              <w:rPr>
                <w:b w:val="0"/>
              </w:rPr>
            </w:pPr>
            <w:r>
              <w:rPr>
                <w:b w:val="0"/>
              </w:rPr>
              <w:t>Juniper SRX-300</w:t>
            </w:r>
          </w:p>
        </w:tc>
        <w:tc>
          <w:tcPr>
            <w:tcW w:w="1111" w:type="pct"/>
            <w:tcBorders>
              <w:top w:val="single" w:sz="4" w:space="0" w:color="B4C6E7"/>
              <w:left w:val="single" w:sz="4" w:space="0" w:color="B4C6E7"/>
              <w:bottom w:val="single" w:sz="4" w:space="0" w:color="B4C6E7"/>
              <w:right w:val="single" w:sz="4" w:space="0" w:color="B4C6E7"/>
            </w:tcBorders>
          </w:tcPr>
          <w:p w14:paraId="27B06E4B" w14:textId="218EB962"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6AABDCCB"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0A9A7185" w14:textId="70B90FF2"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rsidRPr="00714020">
              <w:t>There are references to specific SKU's</w:t>
            </w:r>
            <w:r>
              <w:t>. C</w:t>
            </w:r>
            <w:r w:rsidRPr="00714020">
              <w:t xml:space="preserve">onfirmation </w:t>
            </w:r>
            <w:r>
              <w:t xml:space="preserve">needed </w:t>
            </w:r>
            <w:r w:rsidRPr="00714020">
              <w:t xml:space="preserve">of the current ones however </w:t>
            </w:r>
            <w:r>
              <w:t xml:space="preserve">we </w:t>
            </w:r>
            <w:r w:rsidRPr="00714020">
              <w:t xml:space="preserve">believe </w:t>
            </w:r>
            <w:r>
              <w:t xml:space="preserve">end of support date not yet </w:t>
            </w:r>
            <w:r w:rsidR="002C1645">
              <w:t>announced</w:t>
            </w:r>
          </w:p>
        </w:tc>
      </w:tr>
      <w:tr w:rsidR="004041C9" w:rsidRPr="003A1186" w14:paraId="1A0EFE98" w14:textId="6201B502"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5C61CC6E" w14:textId="6B370661" w:rsidR="004041C9" w:rsidRDefault="004041C9" w:rsidP="00884D0E">
            <w:pPr>
              <w:spacing w:before="60" w:after="60"/>
              <w:rPr>
                <w:b w:val="0"/>
              </w:rPr>
            </w:pPr>
            <w:r>
              <w:rPr>
                <w:b w:val="0"/>
                <w:szCs w:val="24"/>
              </w:rPr>
              <w:t>NetApp DS224C Shelf</w:t>
            </w:r>
          </w:p>
        </w:tc>
        <w:tc>
          <w:tcPr>
            <w:tcW w:w="1111" w:type="pct"/>
            <w:tcBorders>
              <w:top w:val="single" w:sz="4" w:space="0" w:color="B4C6E7"/>
              <w:left w:val="single" w:sz="4" w:space="0" w:color="B4C6E7"/>
              <w:bottom w:val="single" w:sz="4" w:space="0" w:color="B4C6E7"/>
              <w:right w:val="single" w:sz="4" w:space="0" w:color="B4C6E7"/>
            </w:tcBorders>
          </w:tcPr>
          <w:p w14:paraId="43406FD4" w14:textId="0D39FE43"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2F15BAE7"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768A08AE"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4041C9" w:rsidRPr="003A1186" w14:paraId="35AC4EA8" w14:textId="287BFE30"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24668A9A" w14:textId="7D2E8638" w:rsidR="004041C9" w:rsidRDefault="00714020" w:rsidP="00884D0E">
            <w:pPr>
              <w:spacing w:before="60" w:after="60"/>
              <w:rPr>
                <w:b w:val="0"/>
              </w:rPr>
            </w:pPr>
            <w:r w:rsidRPr="00714020">
              <w:rPr>
                <w:b w:val="0"/>
              </w:rPr>
              <w:t>NetApp DS460C Shelf</w:t>
            </w:r>
          </w:p>
        </w:tc>
        <w:tc>
          <w:tcPr>
            <w:tcW w:w="1111" w:type="pct"/>
            <w:tcBorders>
              <w:top w:val="single" w:sz="4" w:space="0" w:color="B4C6E7"/>
              <w:left w:val="single" w:sz="4" w:space="0" w:color="B4C6E7"/>
              <w:bottom w:val="single" w:sz="4" w:space="0" w:color="B4C6E7"/>
              <w:right w:val="single" w:sz="4" w:space="0" w:color="B4C6E7"/>
            </w:tcBorders>
          </w:tcPr>
          <w:p w14:paraId="05A8BECC" w14:textId="6821F3F2" w:rsidR="004041C9" w:rsidRPr="003A1186" w:rsidRDefault="00714020" w:rsidP="00884D0E">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4E98B2FA"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37D33E65" w14:textId="77777777" w:rsidR="004041C9" w:rsidRPr="003A1186" w:rsidRDefault="004041C9" w:rsidP="00884D0E">
            <w:pPr>
              <w:spacing w:before="60" w:after="60"/>
              <w:cnfStyle w:val="000000000000" w:firstRow="0" w:lastRow="0" w:firstColumn="0" w:lastColumn="0" w:oddVBand="0" w:evenVBand="0" w:oddHBand="0" w:evenHBand="0" w:firstRowFirstColumn="0" w:firstRowLastColumn="0" w:lastRowFirstColumn="0" w:lastRowLastColumn="0"/>
            </w:pPr>
          </w:p>
        </w:tc>
      </w:tr>
      <w:tr w:rsidR="00714020" w:rsidRPr="003A1186" w14:paraId="45CB4A6F" w14:textId="77777777"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vAlign w:val="bottom"/>
          </w:tcPr>
          <w:p w14:paraId="02008317" w14:textId="4BFD6EF1" w:rsidR="00714020" w:rsidRPr="00AB059C" w:rsidRDefault="00714020" w:rsidP="00714020">
            <w:pPr>
              <w:spacing w:before="60" w:after="60"/>
              <w:rPr>
                <w:b w:val="0"/>
                <w:bCs w:val="0"/>
              </w:rPr>
            </w:pPr>
            <w:r w:rsidRPr="00AB059C">
              <w:rPr>
                <w:b w:val="0"/>
                <w:bCs w:val="0"/>
              </w:rPr>
              <w:t>NetApp Filer AFF A700</w:t>
            </w:r>
          </w:p>
        </w:tc>
        <w:tc>
          <w:tcPr>
            <w:tcW w:w="1111" w:type="pct"/>
            <w:tcBorders>
              <w:top w:val="single" w:sz="4" w:space="0" w:color="B4C6E7"/>
              <w:left w:val="single" w:sz="4" w:space="0" w:color="B4C6E7"/>
              <w:bottom w:val="single" w:sz="4" w:space="0" w:color="B4C6E7"/>
              <w:right w:val="single" w:sz="4" w:space="0" w:color="B4C6E7"/>
            </w:tcBorders>
          </w:tcPr>
          <w:p w14:paraId="68B1BC3B" w14:textId="679D612A" w:rsidR="00714020" w:rsidRPr="003A1186" w:rsidRDefault="00714020" w:rsidP="00714020">
            <w:pPr>
              <w:spacing w:before="60" w:after="60"/>
              <w:cnfStyle w:val="000000000000" w:firstRow="0" w:lastRow="0" w:firstColumn="0" w:lastColumn="0" w:oddVBand="0" w:evenVBand="0" w:oddHBand="0" w:evenHBand="0" w:firstRowFirstColumn="0" w:firstRowLastColumn="0" w:lastRowFirstColumn="0" w:lastRowLastColumn="0"/>
            </w:pPr>
            <w:r>
              <w:t>Not announced</w:t>
            </w:r>
          </w:p>
        </w:tc>
        <w:tc>
          <w:tcPr>
            <w:tcW w:w="1111" w:type="pct"/>
            <w:tcBorders>
              <w:top w:val="single" w:sz="4" w:space="0" w:color="B4C6E7"/>
              <w:left w:val="single" w:sz="4" w:space="0" w:color="B4C6E7"/>
              <w:bottom w:val="single" w:sz="4" w:space="0" w:color="B4C6E7"/>
              <w:right w:val="single" w:sz="4" w:space="0" w:color="B4C6E7"/>
            </w:tcBorders>
          </w:tcPr>
          <w:p w14:paraId="058F0A17" w14:textId="77777777" w:rsidR="00714020" w:rsidRPr="003A1186" w:rsidRDefault="00714020" w:rsidP="00714020">
            <w:pPr>
              <w:spacing w:before="60" w:after="60"/>
              <w:cnfStyle w:val="000000000000" w:firstRow="0" w:lastRow="0" w:firstColumn="0" w:lastColumn="0" w:oddVBand="0" w:evenVBand="0" w:oddHBand="0" w:evenHBand="0" w:firstRowFirstColumn="0" w:firstRowLastColumn="0" w:lastRowFirstColumn="0" w:lastRowLastColumn="0"/>
            </w:pPr>
          </w:p>
        </w:tc>
        <w:tc>
          <w:tcPr>
            <w:tcW w:w="1351" w:type="pct"/>
            <w:tcBorders>
              <w:top w:val="single" w:sz="4" w:space="0" w:color="B4C6E7"/>
              <w:left w:val="single" w:sz="4" w:space="0" w:color="B4C6E7"/>
              <w:bottom w:val="single" w:sz="4" w:space="0" w:color="B4C6E7"/>
              <w:right w:val="single" w:sz="4" w:space="0" w:color="B4C6E7"/>
            </w:tcBorders>
          </w:tcPr>
          <w:p w14:paraId="5B82D8FD" w14:textId="77777777" w:rsidR="00714020" w:rsidRPr="003A1186" w:rsidRDefault="00714020" w:rsidP="00714020">
            <w:pPr>
              <w:spacing w:before="60" w:after="60"/>
              <w:cnfStyle w:val="000000000000" w:firstRow="0" w:lastRow="0" w:firstColumn="0" w:lastColumn="0" w:oddVBand="0" w:evenVBand="0" w:oddHBand="0" w:evenHBand="0" w:firstRowFirstColumn="0" w:firstRowLastColumn="0" w:lastRowFirstColumn="0" w:lastRowLastColumn="0"/>
            </w:pPr>
          </w:p>
        </w:tc>
      </w:tr>
      <w:tr w:rsidR="007F5B3C" w:rsidRPr="003A1186" w14:paraId="7FDDAD8B" w14:textId="77777777" w:rsidTr="00AB059C">
        <w:trPr>
          <w:cantSplit/>
          <w:trHeight w:val="57"/>
        </w:trPr>
        <w:tc>
          <w:tcPr>
            <w:cnfStyle w:val="001000000000" w:firstRow="0" w:lastRow="0" w:firstColumn="1" w:lastColumn="0" w:oddVBand="0" w:evenVBand="0" w:oddHBand="0" w:evenHBand="0" w:firstRowFirstColumn="0" w:firstRowLastColumn="0" w:lastRowFirstColumn="0" w:lastRowLastColumn="0"/>
            <w:tcW w:w="1427" w:type="pct"/>
            <w:tcBorders>
              <w:top w:val="single" w:sz="4" w:space="0" w:color="B4C6E7"/>
              <w:left w:val="single" w:sz="4" w:space="0" w:color="B4C6E7"/>
              <w:bottom w:val="single" w:sz="4" w:space="0" w:color="B4C6E7"/>
              <w:right w:val="single" w:sz="4" w:space="0" w:color="B4C6E7"/>
            </w:tcBorders>
          </w:tcPr>
          <w:p w14:paraId="35D8D089" w14:textId="5495F5EE" w:rsidR="007F5B3C" w:rsidRPr="00AB059C" w:rsidRDefault="007F5B3C" w:rsidP="005F326F">
            <w:pPr>
              <w:spacing w:before="60" w:after="60"/>
              <w:rPr>
                <w:b w:val="0"/>
                <w:bCs w:val="0"/>
              </w:rPr>
            </w:pPr>
            <w:r w:rsidRPr="00AB059C">
              <w:rPr>
                <w:b w:val="0"/>
                <w:bCs w:val="0"/>
              </w:rPr>
              <w:t>NetApp Filer FAS 2620</w:t>
            </w:r>
          </w:p>
        </w:tc>
        <w:tc>
          <w:tcPr>
            <w:tcW w:w="1111" w:type="pct"/>
            <w:tcBorders>
              <w:top w:val="single" w:sz="4" w:space="0" w:color="B4C6E7"/>
              <w:left w:val="single" w:sz="4" w:space="0" w:color="B4C6E7"/>
              <w:bottom w:val="single" w:sz="4" w:space="0" w:color="B4C6E7"/>
              <w:right w:val="single" w:sz="4" w:space="0" w:color="B4C6E7"/>
            </w:tcBorders>
          </w:tcPr>
          <w:p w14:paraId="59C4E971" w14:textId="52660867" w:rsidR="007F5B3C" w:rsidRPr="003A1186" w:rsidRDefault="007F5B3C" w:rsidP="00714020">
            <w:pPr>
              <w:spacing w:before="60" w:after="60"/>
              <w:cnfStyle w:val="000000000000" w:firstRow="0" w:lastRow="0" w:firstColumn="0" w:lastColumn="0" w:oddVBand="0" w:evenVBand="0" w:oddHBand="0" w:evenHBand="0" w:firstRowFirstColumn="0" w:firstRowLastColumn="0" w:lastRowFirstColumn="0" w:lastRowLastColumn="0"/>
            </w:pPr>
            <w:r>
              <w:t>31-May-2024</w:t>
            </w:r>
          </w:p>
        </w:tc>
        <w:tc>
          <w:tcPr>
            <w:tcW w:w="2462" w:type="pct"/>
            <w:gridSpan w:val="2"/>
            <w:tcBorders>
              <w:top w:val="single" w:sz="4" w:space="0" w:color="B4C6E7"/>
              <w:left w:val="single" w:sz="4" w:space="0" w:color="B4C6E7"/>
              <w:bottom w:val="single" w:sz="4" w:space="0" w:color="B4C6E7"/>
              <w:right w:val="single" w:sz="4" w:space="0" w:color="B4C6E7"/>
            </w:tcBorders>
          </w:tcPr>
          <w:p w14:paraId="6267F4C1" w14:textId="0C8400B3" w:rsidR="007F5B3C" w:rsidRPr="007F5B3C" w:rsidDel="00241A29" w:rsidRDefault="007F5B3C" w:rsidP="007F5B3C">
            <w:pPr>
              <w:spacing w:before="60" w:after="60"/>
              <w:cnfStyle w:val="000000000000" w:firstRow="0" w:lastRow="0" w:firstColumn="0" w:lastColumn="0" w:oddVBand="0" w:evenVBand="0" w:oddHBand="0" w:evenHBand="0" w:firstRowFirstColumn="0" w:firstRowLastColumn="0" w:lastRowFirstColumn="0" w:lastRowLastColumn="0"/>
              <w:rPr>
                <w:del w:id="243" w:author="Kris Coverdale" w:date="2023-07-01T14:55:00Z"/>
              </w:rPr>
            </w:pPr>
            <w:del w:id="244" w:author="Kris Coverdale" w:date="2023-07-01T14:55:00Z">
              <w:r w:rsidRPr="007F5B3C" w:rsidDel="00241A29">
                <w:delText>NetApp Filer FAS 2720</w:delText>
              </w:r>
            </w:del>
          </w:p>
          <w:p w14:paraId="49258706" w14:textId="1F1AA7FE" w:rsidR="007F5B3C" w:rsidRPr="007F5B3C" w:rsidDel="00241A29" w:rsidRDefault="007F5B3C" w:rsidP="00AB059C">
            <w:pPr>
              <w:pStyle w:val="ListParagraph"/>
              <w:numPr>
                <w:ilvl w:val="0"/>
                <w:numId w:val="9"/>
              </w:numPr>
              <w:spacing w:before="60" w:after="60"/>
              <w:cnfStyle w:val="000000000000" w:firstRow="0" w:lastRow="0" w:firstColumn="0" w:lastColumn="0" w:oddVBand="0" w:evenVBand="0" w:oddHBand="0" w:evenHBand="0" w:firstRowFirstColumn="0" w:firstRowLastColumn="0" w:lastRowFirstColumn="0" w:lastRowLastColumn="0"/>
              <w:rPr>
                <w:del w:id="245" w:author="Kris Coverdale" w:date="2023-07-01T14:55:00Z"/>
              </w:rPr>
            </w:pPr>
            <w:del w:id="246" w:author="Kris Coverdale" w:date="2023-07-01T14:55:00Z">
              <w:r w:rsidRPr="007F5B3C" w:rsidDel="00241A29">
                <w:delText>DS224C - each with 24 x 1.8TB SAS</w:delText>
              </w:r>
            </w:del>
          </w:p>
          <w:p w14:paraId="3FB9D522" w14:textId="3B0907CA" w:rsidR="007F5B3C" w:rsidRPr="007F5B3C" w:rsidDel="00241A29" w:rsidRDefault="007F5B3C" w:rsidP="00AB059C">
            <w:pPr>
              <w:pStyle w:val="ListParagraph"/>
              <w:numPr>
                <w:ilvl w:val="0"/>
                <w:numId w:val="9"/>
              </w:numPr>
              <w:spacing w:before="60" w:after="60"/>
              <w:cnfStyle w:val="000000000000" w:firstRow="0" w:lastRow="0" w:firstColumn="0" w:lastColumn="0" w:oddVBand="0" w:evenVBand="0" w:oddHBand="0" w:evenHBand="0" w:firstRowFirstColumn="0" w:firstRowLastColumn="0" w:lastRowFirstColumn="0" w:lastRowLastColumn="0"/>
              <w:rPr>
                <w:del w:id="247" w:author="Kris Coverdale" w:date="2023-07-01T14:55:00Z"/>
              </w:rPr>
            </w:pPr>
            <w:del w:id="248" w:author="Kris Coverdale" w:date="2023-07-01T14:55:00Z">
              <w:r w:rsidRPr="007F5B3C" w:rsidDel="00241A29">
                <w:delText xml:space="preserve">DS224C - each with 12 x 960GB SSDs </w:delText>
              </w:r>
            </w:del>
          </w:p>
          <w:p w14:paraId="57325F07" w14:textId="1C0B905C" w:rsidR="007F5B3C" w:rsidRPr="007F5B3C" w:rsidDel="00241A29" w:rsidRDefault="007F5B3C" w:rsidP="00AB059C">
            <w:pPr>
              <w:pStyle w:val="ListParagraph"/>
              <w:numPr>
                <w:ilvl w:val="0"/>
                <w:numId w:val="9"/>
              </w:numPr>
              <w:spacing w:before="60" w:after="60"/>
              <w:cnfStyle w:val="000000000000" w:firstRow="0" w:lastRow="0" w:firstColumn="0" w:lastColumn="0" w:oddVBand="0" w:evenVBand="0" w:oddHBand="0" w:evenHBand="0" w:firstRowFirstColumn="0" w:firstRowLastColumn="0" w:lastRowFirstColumn="0" w:lastRowLastColumn="0"/>
              <w:rPr>
                <w:del w:id="249" w:author="Kris Coverdale" w:date="2023-07-01T14:55:00Z"/>
              </w:rPr>
            </w:pPr>
            <w:del w:id="250" w:author="Kris Coverdale" w:date="2023-07-01T14:55:00Z">
              <w:r w:rsidRPr="007F5B3C" w:rsidDel="00241A29">
                <w:delText>DS460C each with 30 x 10TB NL-SAS</w:delText>
              </w:r>
            </w:del>
          </w:p>
          <w:p w14:paraId="42747C0A" w14:textId="60248A87" w:rsidR="007F5B3C" w:rsidRPr="007F5B3C" w:rsidDel="00241A29" w:rsidRDefault="007F5B3C" w:rsidP="00AB059C">
            <w:pPr>
              <w:pStyle w:val="ListParagraph"/>
              <w:numPr>
                <w:ilvl w:val="0"/>
                <w:numId w:val="9"/>
              </w:numPr>
              <w:spacing w:before="60" w:after="60"/>
              <w:cnfStyle w:val="000000000000" w:firstRow="0" w:lastRow="0" w:firstColumn="0" w:lastColumn="0" w:oddVBand="0" w:evenVBand="0" w:oddHBand="0" w:evenHBand="0" w:firstRowFirstColumn="0" w:firstRowLastColumn="0" w:lastRowFirstColumn="0" w:lastRowLastColumn="0"/>
              <w:rPr>
                <w:del w:id="251" w:author="Kris Coverdale" w:date="2023-07-01T14:55:00Z"/>
              </w:rPr>
            </w:pPr>
            <w:del w:id="252" w:author="Kris Coverdale" w:date="2023-07-01T14:55:00Z">
              <w:r w:rsidRPr="007F5B3C" w:rsidDel="00241A29">
                <w:delText xml:space="preserve">Internal 10GbE </w:delText>
              </w:r>
            </w:del>
          </w:p>
          <w:p w14:paraId="133F5647" w14:textId="5EB7990C" w:rsidR="007F5B3C" w:rsidRPr="007F5B3C" w:rsidRDefault="007F5B3C" w:rsidP="00AB059C">
            <w:pPr>
              <w:pStyle w:val="ListParagraph"/>
              <w:numPr>
                <w:ilvl w:val="0"/>
                <w:numId w:val="9"/>
              </w:numPr>
              <w:spacing w:before="60" w:after="60"/>
              <w:cnfStyle w:val="000000000000" w:firstRow="0" w:lastRow="0" w:firstColumn="0" w:lastColumn="0" w:oddVBand="0" w:evenVBand="0" w:oddHBand="0" w:evenHBand="0" w:firstRowFirstColumn="0" w:firstRowLastColumn="0" w:lastRowFirstColumn="0" w:lastRowLastColumn="0"/>
            </w:pPr>
            <w:del w:id="253" w:author="Kris Coverdale" w:date="2023-07-01T14:55:00Z">
              <w:r w:rsidRPr="007F5B3C" w:rsidDel="00241A29">
                <w:delText>SFP-10G-SR</w:delText>
              </w:r>
            </w:del>
            <w:ins w:id="254" w:author="Kris Coverdale" w:date="2023-07-01T14:55:00Z">
              <w:r w:rsidR="00241A29">
                <w:t>Refresh to be performed by incumbent prior to Service Commencement Date</w:t>
              </w:r>
            </w:ins>
          </w:p>
        </w:tc>
      </w:tr>
    </w:tbl>
    <w:p w14:paraId="6C0A6859" w14:textId="62741106" w:rsidR="00B45B5B" w:rsidRDefault="00741335" w:rsidP="00A469E0">
      <w:pPr>
        <w:rPr>
          <w:lang w:val="en-US" w:eastAsia="en-US"/>
        </w:rPr>
      </w:pPr>
      <w:r>
        <w:rPr>
          <w:lang w:val="en-US" w:eastAsia="en-US"/>
        </w:rPr>
        <w:t>The approach for refresh of each hardware device type with an identified end-of-life date and replacement device is as follows:</w:t>
      </w:r>
    </w:p>
    <w:p w14:paraId="3CB2A524" w14:textId="77777777" w:rsidR="00741335" w:rsidRDefault="00741335" w:rsidP="00741335">
      <w:pPr>
        <w:rPr>
          <w:lang w:eastAsia="en-US"/>
        </w:rPr>
      </w:pPr>
    </w:p>
    <w:p w14:paraId="42425DD1" w14:textId="4DBA46D2" w:rsidR="00741335" w:rsidRPr="00741335" w:rsidRDefault="00741335" w:rsidP="00AB059C">
      <w:pPr>
        <w:pStyle w:val="Heading4"/>
      </w:pPr>
      <w:r w:rsidRPr="00741335">
        <w:t>Switches (All Cisco devices in the list) </w:t>
      </w:r>
    </w:p>
    <w:p w14:paraId="329903F7" w14:textId="12B4FFCE" w:rsidR="00741335" w:rsidRDefault="00741335" w:rsidP="00741335">
      <w:pPr>
        <w:rPr>
          <w:lang w:eastAsia="en-US"/>
        </w:rPr>
      </w:pPr>
      <w:r w:rsidRPr="00741335">
        <w:rPr>
          <w:lang w:eastAsia="en-US"/>
        </w:rPr>
        <w:t xml:space="preserve">As these are Cisco switches replacing the devices (as they are the same devices) the process is </w:t>
      </w:r>
      <w:proofErr w:type="gramStart"/>
      <w:r w:rsidR="00C306F5">
        <w:rPr>
          <w:lang w:eastAsia="en-US"/>
        </w:rPr>
        <w:t xml:space="preserve">fairly </w:t>
      </w:r>
      <w:r w:rsidR="00C306F5" w:rsidRPr="00741335">
        <w:rPr>
          <w:lang w:eastAsia="en-US"/>
        </w:rPr>
        <w:t>straight-forward</w:t>
      </w:r>
      <w:proofErr w:type="gramEnd"/>
      <w:r>
        <w:rPr>
          <w:lang w:eastAsia="en-US"/>
        </w:rPr>
        <w:t>.</w:t>
      </w:r>
      <w:r w:rsidRPr="00741335">
        <w:rPr>
          <w:lang w:eastAsia="en-US"/>
        </w:rPr>
        <w:t xml:space="preserve"> </w:t>
      </w:r>
    </w:p>
    <w:p w14:paraId="51D44161" w14:textId="77777777" w:rsidR="00741335" w:rsidRDefault="00741335" w:rsidP="00741335">
      <w:pPr>
        <w:pStyle w:val="ListParagraph"/>
        <w:numPr>
          <w:ilvl w:val="0"/>
          <w:numId w:val="9"/>
        </w:numPr>
      </w:pPr>
      <w:r>
        <w:t>D</w:t>
      </w:r>
      <w:r w:rsidRPr="00741335">
        <w:t xml:space="preserve">uring the build process for the new device, the configuration of the existing device will be backed up. </w:t>
      </w:r>
    </w:p>
    <w:p w14:paraId="34669A6C" w14:textId="77777777" w:rsidR="00741335" w:rsidRDefault="00741335" w:rsidP="00741335">
      <w:pPr>
        <w:pStyle w:val="ListParagraph"/>
        <w:numPr>
          <w:ilvl w:val="0"/>
          <w:numId w:val="9"/>
        </w:numPr>
      </w:pPr>
      <w:r w:rsidRPr="00741335">
        <w:t>Minor modifications will be required to the interface layout</w:t>
      </w:r>
      <w:r>
        <w:t>.</w:t>
      </w:r>
      <w:r w:rsidRPr="00741335">
        <w:t xml:space="preserve"> </w:t>
      </w:r>
    </w:p>
    <w:p w14:paraId="0A6C167C" w14:textId="03024A59" w:rsidR="00741335" w:rsidRDefault="00741335" w:rsidP="00741335">
      <w:pPr>
        <w:pStyle w:val="ListParagraph"/>
        <w:numPr>
          <w:ilvl w:val="0"/>
          <w:numId w:val="9"/>
        </w:numPr>
      </w:pPr>
      <w:r>
        <w:t>T</w:t>
      </w:r>
      <w:r w:rsidRPr="00741335">
        <w:t xml:space="preserve">he configuration </w:t>
      </w:r>
      <w:r>
        <w:t>will</w:t>
      </w:r>
      <w:r w:rsidRPr="00741335">
        <w:t xml:space="preserve"> then be restored to the new device. </w:t>
      </w:r>
    </w:p>
    <w:p w14:paraId="5019EC4C" w14:textId="4775D12C" w:rsidR="00741335" w:rsidRDefault="00741335" w:rsidP="00741335">
      <w:pPr>
        <w:pStyle w:val="ListParagraph"/>
        <w:numPr>
          <w:ilvl w:val="0"/>
          <w:numId w:val="9"/>
        </w:numPr>
      </w:pPr>
      <w:r>
        <w:t>T</w:t>
      </w:r>
      <w:r w:rsidRPr="00741335">
        <w:t xml:space="preserve">he process for the physical swap out of each device is to take an audit of the current cabling, turn off and remove the existing device, rack the new device and replace the cabling and power on.  </w:t>
      </w:r>
    </w:p>
    <w:p w14:paraId="0715EE1A" w14:textId="12D6A8E4" w:rsidR="00741335" w:rsidRPr="00741335" w:rsidRDefault="00741335" w:rsidP="00AB059C">
      <w:pPr>
        <w:pStyle w:val="ListParagraph"/>
        <w:numPr>
          <w:ilvl w:val="0"/>
          <w:numId w:val="9"/>
        </w:numPr>
      </w:pPr>
      <w:r w:rsidRPr="00741335">
        <w:t>This process is repeated for each individual switch.</w:t>
      </w:r>
    </w:p>
    <w:p w14:paraId="38310E1C" w14:textId="77777777" w:rsidR="00741335" w:rsidRDefault="00741335" w:rsidP="00741335">
      <w:pPr>
        <w:rPr>
          <w:lang w:eastAsia="en-US"/>
        </w:rPr>
      </w:pPr>
    </w:p>
    <w:p w14:paraId="68D84161" w14:textId="4794F2BD" w:rsidR="00741335" w:rsidRPr="00741335" w:rsidRDefault="00741335" w:rsidP="00AB059C">
      <w:pPr>
        <w:pStyle w:val="Heading4"/>
      </w:pPr>
      <w:r w:rsidRPr="00741335">
        <w:t>Firewall console (FMC)</w:t>
      </w:r>
    </w:p>
    <w:p w14:paraId="3C4D7143" w14:textId="77777777" w:rsidR="00741335" w:rsidRDefault="00741335" w:rsidP="00741335">
      <w:pPr>
        <w:numPr>
          <w:ilvl w:val="0"/>
          <w:numId w:val="44"/>
        </w:numPr>
        <w:rPr>
          <w:lang w:eastAsia="en-US"/>
        </w:rPr>
      </w:pPr>
      <w:r w:rsidRPr="00741335">
        <w:rPr>
          <w:lang w:eastAsia="en-US"/>
        </w:rPr>
        <w:t>Deploy the new FMC with new management IP addressing</w:t>
      </w:r>
    </w:p>
    <w:p w14:paraId="23B969DB" w14:textId="68CF0845" w:rsidR="00741335" w:rsidRDefault="00741335" w:rsidP="00741335">
      <w:pPr>
        <w:numPr>
          <w:ilvl w:val="0"/>
          <w:numId w:val="44"/>
        </w:numPr>
        <w:rPr>
          <w:lang w:eastAsia="en-US"/>
        </w:rPr>
      </w:pPr>
      <w:r>
        <w:rPr>
          <w:lang w:eastAsia="en-US"/>
        </w:rPr>
        <w:t>P</w:t>
      </w:r>
      <w:r w:rsidRPr="00741335">
        <w:rPr>
          <w:lang w:eastAsia="en-US"/>
        </w:rPr>
        <w:t>atch and update the new FMC to the same level as the old FMC, including running software version</w:t>
      </w:r>
    </w:p>
    <w:p w14:paraId="1D4C5DCA" w14:textId="21AAA2BC" w:rsidR="00741335" w:rsidRDefault="00741335" w:rsidP="00741335">
      <w:pPr>
        <w:numPr>
          <w:ilvl w:val="0"/>
          <w:numId w:val="44"/>
        </w:numPr>
        <w:rPr>
          <w:lang w:eastAsia="en-US"/>
        </w:rPr>
      </w:pPr>
      <w:r>
        <w:rPr>
          <w:lang w:eastAsia="en-US"/>
        </w:rPr>
        <w:t>C</w:t>
      </w:r>
      <w:r w:rsidRPr="00741335">
        <w:rPr>
          <w:lang w:eastAsia="en-US"/>
        </w:rPr>
        <w:t>reate a full back</w:t>
      </w:r>
      <w:r w:rsidR="00DB4C8E">
        <w:rPr>
          <w:lang w:eastAsia="en-US"/>
        </w:rPr>
        <w:t>-</w:t>
      </w:r>
      <w:r w:rsidRPr="00741335">
        <w:rPr>
          <w:lang w:eastAsia="en-US"/>
        </w:rPr>
        <w:t xml:space="preserve">up on the old FMC (including configuration, events and Threat Intelligence Director if in use) </w:t>
      </w:r>
    </w:p>
    <w:p w14:paraId="07BC1F3A" w14:textId="77777777" w:rsidR="00741335" w:rsidRDefault="00741335" w:rsidP="00741335">
      <w:pPr>
        <w:numPr>
          <w:ilvl w:val="0"/>
          <w:numId w:val="44"/>
        </w:numPr>
        <w:rPr>
          <w:lang w:eastAsia="en-US"/>
        </w:rPr>
      </w:pPr>
      <w:r>
        <w:rPr>
          <w:lang w:eastAsia="en-US"/>
        </w:rPr>
        <w:t>C</w:t>
      </w:r>
      <w:r w:rsidRPr="00741335">
        <w:rPr>
          <w:lang w:eastAsia="en-US"/>
        </w:rPr>
        <w:t>opy the backup file from the old FMC to the new FMC</w:t>
      </w:r>
    </w:p>
    <w:p w14:paraId="0891D39E" w14:textId="77777777" w:rsidR="00741335" w:rsidRDefault="00741335" w:rsidP="00741335">
      <w:pPr>
        <w:numPr>
          <w:ilvl w:val="0"/>
          <w:numId w:val="44"/>
        </w:numPr>
        <w:rPr>
          <w:lang w:eastAsia="en-US"/>
        </w:rPr>
      </w:pPr>
      <w:r>
        <w:rPr>
          <w:lang w:eastAsia="en-US"/>
        </w:rPr>
        <w:t>U</w:t>
      </w:r>
      <w:r w:rsidRPr="00741335">
        <w:rPr>
          <w:lang w:eastAsia="en-US"/>
        </w:rPr>
        <w:t>nregister the old FMC from the Cisco Smart Software Manager</w:t>
      </w:r>
    </w:p>
    <w:p w14:paraId="0C6F0ADF" w14:textId="6883FCB8" w:rsidR="00741335" w:rsidRDefault="00741335" w:rsidP="00741335">
      <w:pPr>
        <w:numPr>
          <w:ilvl w:val="0"/>
          <w:numId w:val="44"/>
        </w:numPr>
        <w:rPr>
          <w:lang w:eastAsia="en-US"/>
        </w:rPr>
      </w:pPr>
      <w:r>
        <w:rPr>
          <w:lang w:eastAsia="en-US"/>
        </w:rPr>
        <w:t>D</w:t>
      </w:r>
      <w:r w:rsidRPr="00741335">
        <w:rPr>
          <w:lang w:eastAsia="en-US"/>
        </w:rPr>
        <w:t>isconnect the old FMC from the network</w:t>
      </w:r>
    </w:p>
    <w:p w14:paraId="19B9BC31" w14:textId="77777777" w:rsidR="00741335" w:rsidRDefault="00741335" w:rsidP="00741335">
      <w:pPr>
        <w:numPr>
          <w:ilvl w:val="0"/>
          <w:numId w:val="44"/>
        </w:numPr>
        <w:rPr>
          <w:lang w:eastAsia="en-US"/>
        </w:rPr>
      </w:pPr>
      <w:r>
        <w:rPr>
          <w:lang w:eastAsia="en-US"/>
        </w:rPr>
        <w:t>R</w:t>
      </w:r>
      <w:r w:rsidRPr="00741335">
        <w:rPr>
          <w:lang w:eastAsia="en-US"/>
        </w:rPr>
        <w:t xml:space="preserve">egister the new FMC with the Cisco Smart Software Manager, </w:t>
      </w:r>
    </w:p>
    <w:p w14:paraId="4B511EDF" w14:textId="3F51D81B" w:rsidR="00741335" w:rsidRPr="00741335" w:rsidRDefault="00741335" w:rsidP="00741335">
      <w:pPr>
        <w:numPr>
          <w:ilvl w:val="0"/>
          <w:numId w:val="44"/>
        </w:numPr>
        <w:rPr>
          <w:lang w:eastAsia="en-US"/>
        </w:rPr>
      </w:pPr>
      <w:r>
        <w:rPr>
          <w:lang w:eastAsia="en-US"/>
        </w:rPr>
        <w:lastRenderedPageBreak/>
        <w:t>V</w:t>
      </w:r>
      <w:r w:rsidRPr="00741335">
        <w:rPr>
          <w:lang w:eastAsia="en-US"/>
        </w:rPr>
        <w:t>erify registration of the firewall devices to the new FMC to complete the migration.</w:t>
      </w:r>
    </w:p>
    <w:p w14:paraId="021A3BCA" w14:textId="77777777" w:rsidR="00741335" w:rsidRPr="00741335" w:rsidRDefault="00741335" w:rsidP="00741335">
      <w:pPr>
        <w:rPr>
          <w:lang w:eastAsia="en-US"/>
        </w:rPr>
      </w:pPr>
      <w:r w:rsidRPr="00741335">
        <w:rPr>
          <w:lang w:eastAsia="en-US"/>
        </w:rPr>
        <w:t> </w:t>
      </w:r>
    </w:p>
    <w:p w14:paraId="437461A4" w14:textId="77777777" w:rsidR="00741335" w:rsidRPr="00741335" w:rsidRDefault="00741335" w:rsidP="00AB059C">
      <w:pPr>
        <w:pStyle w:val="Heading4"/>
      </w:pPr>
      <w:r w:rsidRPr="00741335">
        <w:t>Storage (NetApp)</w:t>
      </w:r>
    </w:p>
    <w:p w14:paraId="2E75AE0F" w14:textId="6C8E790F" w:rsidR="00741335" w:rsidDel="00241A29" w:rsidRDefault="00241A29" w:rsidP="00241A29">
      <w:pPr>
        <w:rPr>
          <w:del w:id="255" w:author="Kris Coverdale" w:date="2023-07-01T14:55:00Z"/>
          <w:lang w:eastAsia="en-US"/>
        </w:rPr>
        <w:pPrChange w:id="256" w:author="Kris Coverdale" w:date="2023-07-01T14:55:00Z">
          <w:pPr/>
        </w:pPrChange>
      </w:pPr>
      <w:ins w:id="257" w:author="Kris Coverdale" w:date="2023-07-01T14:55:00Z">
        <w:r>
          <w:t>Refresh to be performed by incumbent prior to Service Commencement Date</w:t>
        </w:r>
      </w:ins>
      <w:del w:id="258" w:author="Kris Coverdale" w:date="2023-07-01T14:55:00Z">
        <w:r w:rsidR="00741335" w:rsidRPr="00741335" w:rsidDel="00241A29">
          <w:rPr>
            <w:lang w:eastAsia="en-US"/>
          </w:rPr>
          <w:delText>The method to migrate from the FAS 2620 would be on a host-by-host basis</w:delText>
        </w:r>
        <w:r w:rsidR="00741335" w:rsidDel="00241A29">
          <w:rPr>
            <w:lang w:eastAsia="en-US"/>
          </w:rPr>
          <w:delText>.</w:delText>
        </w:r>
        <w:r w:rsidR="00741335" w:rsidRPr="00741335" w:rsidDel="00241A29">
          <w:rPr>
            <w:lang w:eastAsia="en-US"/>
          </w:rPr>
          <w:delText xml:space="preserve"> </w:delText>
        </w:r>
        <w:r w:rsidR="00741335" w:rsidDel="00241A29">
          <w:rPr>
            <w:lang w:eastAsia="en-US"/>
          </w:rPr>
          <w:delText>D</w:delText>
        </w:r>
        <w:r w:rsidR="00741335" w:rsidRPr="00741335" w:rsidDel="00241A29">
          <w:rPr>
            <w:lang w:eastAsia="en-US"/>
          </w:rPr>
          <w:delText xml:space="preserve">epending on the host operating system this could be using Logical Volume Manager and Snap Mirror or for </w:delText>
        </w:r>
        <w:r w:rsidR="005E045D" w:rsidDel="00241A29">
          <w:rPr>
            <w:lang w:eastAsia="en-US"/>
          </w:rPr>
          <w:delText>Hyper-V</w:delText>
        </w:r>
        <w:r w:rsidR="00741335" w:rsidRPr="00741335" w:rsidDel="00241A29">
          <w:rPr>
            <w:lang w:eastAsia="en-US"/>
          </w:rPr>
          <w:delText xml:space="preserve">, using </w:delText>
        </w:r>
        <w:r w:rsidR="005E045D" w:rsidDel="00241A29">
          <w:rPr>
            <w:lang w:eastAsia="en-US"/>
          </w:rPr>
          <w:delText>Live Migration</w:delText>
        </w:r>
        <w:r w:rsidR="00741335" w:rsidRPr="00741335" w:rsidDel="00241A29">
          <w:rPr>
            <w:lang w:eastAsia="en-US"/>
          </w:rPr>
          <w:delText xml:space="preserve"> to move over to the new datastores.  At a high level the physical migration involves</w:delText>
        </w:r>
        <w:r w:rsidR="00741335" w:rsidDel="00241A29">
          <w:rPr>
            <w:lang w:eastAsia="en-US"/>
          </w:rPr>
          <w:delText>:</w:delText>
        </w:r>
        <w:r w:rsidR="00741335" w:rsidRPr="00741335" w:rsidDel="00241A29">
          <w:rPr>
            <w:lang w:eastAsia="en-US"/>
          </w:rPr>
          <w:delText xml:space="preserve"> </w:delText>
        </w:r>
      </w:del>
    </w:p>
    <w:p w14:paraId="246B371D" w14:textId="2C6C0B45" w:rsidR="00741335" w:rsidDel="00241A29" w:rsidRDefault="00741335" w:rsidP="00241A29">
      <w:pPr>
        <w:rPr>
          <w:del w:id="259" w:author="Kris Coverdale" w:date="2023-07-01T14:55:00Z"/>
        </w:rPr>
        <w:pPrChange w:id="260" w:author="Kris Coverdale" w:date="2023-07-01T14:55:00Z">
          <w:pPr>
            <w:pStyle w:val="ListParagraph"/>
            <w:numPr>
              <w:numId w:val="44"/>
            </w:numPr>
            <w:tabs>
              <w:tab w:val="num" w:pos="720"/>
            </w:tabs>
            <w:ind w:left="720" w:hanging="360"/>
          </w:pPr>
        </w:pPrChange>
      </w:pPr>
      <w:del w:id="261" w:author="Kris Coverdale" w:date="2023-07-01T14:55:00Z">
        <w:r w:rsidDel="00241A29">
          <w:delText>c</w:delText>
        </w:r>
        <w:r w:rsidRPr="00741335" w:rsidDel="00241A29">
          <w:delText xml:space="preserve">onnecting the new NetApp Filers to the existing SAN Fabric and creating the associated zones and volumes.  </w:delText>
        </w:r>
      </w:del>
    </w:p>
    <w:p w14:paraId="5B2A8870" w14:textId="3D8D2A81" w:rsidR="00741335" w:rsidDel="00241A29" w:rsidRDefault="00741335" w:rsidP="00241A29">
      <w:pPr>
        <w:rPr>
          <w:del w:id="262" w:author="Kris Coverdale" w:date="2023-07-01T14:55:00Z"/>
        </w:rPr>
        <w:pPrChange w:id="263" w:author="Kris Coverdale" w:date="2023-07-01T14:55:00Z">
          <w:pPr>
            <w:pStyle w:val="ListParagraph"/>
            <w:numPr>
              <w:numId w:val="44"/>
            </w:numPr>
            <w:tabs>
              <w:tab w:val="num" w:pos="720"/>
            </w:tabs>
            <w:ind w:left="720" w:hanging="360"/>
          </w:pPr>
        </w:pPrChange>
      </w:pPr>
      <w:del w:id="264" w:author="Kris Coverdale" w:date="2023-07-01T14:55:00Z">
        <w:r w:rsidRPr="00741335" w:rsidDel="00241A29">
          <w:delText xml:space="preserve">Shutdown VMs or hosts </w:delText>
        </w:r>
      </w:del>
    </w:p>
    <w:p w14:paraId="19BDEBBF" w14:textId="28A4340D" w:rsidR="00741335" w:rsidRPr="00AB059C" w:rsidRDefault="00741335" w:rsidP="00241A29">
      <w:pPr>
        <w:pPrChange w:id="265" w:author="Kris Coverdale" w:date="2023-07-01T14:55:00Z">
          <w:pPr>
            <w:pStyle w:val="ListParagraph"/>
            <w:numPr>
              <w:numId w:val="44"/>
            </w:numPr>
            <w:tabs>
              <w:tab w:val="num" w:pos="720"/>
            </w:tabs>
            <w:ind w:left="720" w:hanging="360"/>
          </w:pPr>
        </w:pPrChange>
      </w:pPr>
      <w:del w:id="266" w:author="Kris Coverdale" w:date="2023-07-01T14:55:00Z">
        <w:r w:rsidDel="00241A29">
          <w:delText>C</w:delText>
        </w:r>
        <w:r w:rsidRPr="00741335" w:rsidDel="00241A29">
          <w:delText>opy over all the datastores onto new Net</w:delText>
        </w:r>
        <w:r w:rsidR="00C306F5" w:rsidDel="00241A29">
          <w:delText>A</w:delText>
        </w:r>
        <w:r w:rsidRPr="00741335" w:rsidDel="00241A29">
          <w:delText>pp and then power on VMs or hosts.</w:delText>
        </w:r>
      </w:del>
    </w:p>
    <w:p w14:paraId="24492667" w14:textId="77FCDAD8" w:rsidR="00292577" w:rsidRDefault="00292577" w:rsidP="00DF0F32">
      <w:pPr>
        <w:pStyle w:val="Heading1"/>
      </w:pPr>
      <w:bookmarkStart w:id="267" w:name="_Toc124856656"/>
      <w:bookmarkStart w:id="268" w:name="_Ref112579377"/>
      <w:bookmarkStart w:id="269" w:name="_Ref112579381"/>
      <w:bookmarkStart w:id="270" w:name="_Toc124950241"/>
      <w:bookmarkEnd w:id="267"/>
      <w:r w:rsidRPr="00DF0F32">
        <w:lastRenderedPageBreak/>
        <w:t>Security</w:t>
      </w:r>
      <w:bookmarkEnd w:id="268"/>
      <w:bookmarkEnd w:id="269"/>
      <w:bookmarkEnd w:id="270"/>
    </w:p>
    <w:p w14:paraId="06F50CEA" w14:textId="77E0F118" w:rsidR="00891A2A" w:rsidRDefault="00891A2A" w:rsidP="00891A2A">
      <w:pPr>
        <w:rPr>
          <w:lang w:eastAsia="en-US"/>
        </w:rPr>
      </w:pPr>
      <w:r>
        <w:rPr>
          <w:lang w:eastAsia="en-US"/>
        </w:rPr>
        <w:t xml:space="preserve">In this section we describe our approach to maintaining the security of the </w:t>
      </w:r>
      <w:r w:rsidR="00832B0D">
        <w:rPr>
          <w:lang w:eastAsia="en-US"/>
        </w:rPr>
        <w:t xml:space="preserve">HOB </w:t>
      </w:r>
      <w:r>
        <w:rPr>
          <w:lang w:eastAsia="en-US"/>
        </w:rPr>
        <w:t xml:space="preserve">Matcher solution. This encompasses: </w:t>
      </w:r>
    </w:p>
    <w:p w14:paraId="3A6492B2" w14:textId="2F7C3C61" w:rsidR="00891A2A" w:rsidRDefault="00891A2A" w:rsidP="00891A2A">
      <w:pPr>
        <w:pStyle w:val="ListParagraph"/>
        <w:numPr>
          <w:ilvl w:val="0"/>
          <w:numId w:val="15"/>
        </w:numPr>
      </w:pPr>
      <w:r>
        <w:t>our teams and ways of working, including the transition activity and secure development lifecycle</w:t>
      </w:r>
    </w:p>
    <w:p w14:paraId="6080D45F" w14:textId="4CA6BB7E" w:rsidR="00891A2A" w:rsidRDefault="00891A2A" w:rsidP="00891A2A">
      <w:pPr>
        <w:pStyle w:val="ListParagraph"/>
        <w:numPr>
          <w:ilvl w:val="0"/>
          <w:numId w:val="15"/>
        </w:numPr>
      </w:pPr>
      <w:r>
        <w:t>our security operations centre (SOC) capability</w:t>
      </w:r>
    </w:p>
    <w:p w14:paraId="3373A24D" w14:textId="0332A7AE" w:rsidR="00891A2A" w:rsidRDefault="00891A2A" w:rsidP="00891A2A">
      <w:pPr>
        <w:pStyle w:val="ListParagraph"/>
        <w:numPr>
          <w:ilvl w:val="0"/>
          <w:numId w:val="15"/>
        </w:numPr>
      </w:pPr>
      <w:r>
        <w:t xml:space="preserve">our understanding of the core security features of the </w:t>
      </w:r>
      <w:r w:rsidR="00832B0D">
        <w:t xml:space="preserve">HOB </w:t>
      </w:r>
      <w:r>
        <w:t>Matcher solution and how we will maintain these</w:t>
      </w:r>
    </w:p>
    <w:p w14:paraId="1BF233C4" w14:textId="0494D43A" w:rsidR="00891A2A" w:rsidRPr="00891A2A" w:rsidRDefault="00891A2A" w:rsidP="00891A2A">
      <w:pPr>
        <w:pStyle w:val="ListParagraph"/>
        <w:numPr>
          <w:ilvl w:val="0"/>
          <w:numId w:val="15"/>
        </w:numPr>
      </w:pPr>
      <w:r>
        <w:t>the optional audit solution that has been requested as part of the ITT</w:t>
      </w:r>
    </w:p>
    <w:p w14:paraId="66826B54" w14:textId="43FE6DBE" w:rsidR="000B15FA" w:rsidRDefault="003A2653" w:rsidP="003A2653">
      <w:pPr>
        <w:pStyle w:val="Heading2"/>
      </w:pPr>
      <w:bookmarkStart w:id="271" w:name="_Toc124950242"/>
      <w:r>
        <w:t>Secure ways of working</w:t>
      </w:r>
      <w:bookmarkEnd w:id="271"/>
    </w:p>
    <w:p w14:paraId="619CD85E" w14:textId="34882E7C" w:rsidR="00197CBE" w:rsidRDefault="00312DBE" w:rsidP="00197CBE">
      <w:pPr>
        <w:rPr>
          <w:lang w:eastAsia="en-US"/>
        </w:rPr>
      </w:pPr>
      <w:r w:rsidRPr="00312DBE">
        <w:rPr>
          <w:lang w:eastAsia="en-US"/>
        </w:rPr>
        <w:t xml:space="preserve">Our project and support team staff will be sourced from our secure delivery centres in Hursley and Leicester. They have a long experience of working </w:t>
      </w:r>
      <w:r>
        <w:rPr>
          <w:lang w:eastAsia="en-US"/>
        </w:rPr>
        <w:t xml:space="preserve">on secure </w:t>
      </w:r>
      <w:proofErr w:type="gramStart"/>
      <w:r>
        <w:rPr>
          <w:lang w:eastAsia="en-US"/>
        </w:rPr>
        <w:t>Home</w:t>
      </w:r>
      <w:proofErr w:type="gramEnd"/>
      <w:r>
        <w:rPr>
          <w:lang w:eastAsia="en-US"/>
        </w:rPr>
        <w:t xml:space="preserve"> Office programmes for immigration, law enforcement and biometrics including the original IABS delivery and support, Semaphore, NLEDP and several others. </w:t>
      </w:r>
      <w:r w:rsidR="00332EA3">
        <w:rPr>
          <w:lang w:eastAsia="en-US"/>
        </w:rPr>
        <w:t xml:space="preserve">We perform regular security awareness briefings, led by our security practice, to ensure that all team-members understand the guidelines from the SAL (security aspects letter), and broader secure working best practices. </w:t>
      </w:r>
      <w:r w:rsidR="00AF6715" w:rsidRPr="00197CBE">
        <w:rPr>
          <w:lang w:eastAsia="en-US"/>
        </w:rPr>
        <w:t xml:space="preserve">Security and privacy </w:t>
      </w:r>
      <w:proofErr w:type="gramStart"/>
      <w:r w:rsidR="00AF6715" w:rsidRPr="00197CBE">
        <w:rPr>
          <w:lang w:eastAsia="en-US"/>
        </w:rPr>
        <w:t>is</w:t>
      </w:r>
      <w:proofErr w:type="gramEnd"/>
      <w:r w:rsidR="00AF6715" w:rsidRPr="00197CBE">
        <w:rPr>
          <w:lang w:eastAsia="en-US"/>
        </w:rPr>
        <w:t xml:space="preserve"> a central focus for all IBM staff, not just those in our secure delivery centres. This includes annual cybersecurity training for all employees, including privacy and GDPR. </w:t>
      </w:r>
    </w:p>
    <w:p w14:paraId="33E3BD40" w14:textId="35E3046A" w:rsidR="00332EA3" w:rsidRPr="00312DBE" w:rsidRDefault="00332EA3" w:rsidP="003A2653">
      <w:pPr>
        <w:rPr>
          <w:lang w:eastAsia="en-US"/>
        </w:rPr>
      </w:pPr>
      <w:r>
        <w:rPr>
          <w:lang w:eastAsia="en-US"/>
        </w:rPr>
        <w:t xml:space="preserve">Hursley is a List X facility </w:t>
      </w:r>
      <w:r w:rsidR="00197CBE">
        <w:rPr>
          <w:lang w:eastAsia="en-US"/>
        </w:rPr>
        <w:t>and is used to support several Home Office critical national infrastructure systems.</w:t>
      </w:r>
      <w:r w:rsidR="00AF6715">
        <w:rPr>
          <w:lang w:eastAsia="en-US"/>
        </w:rPr>
        <w:t xml:space="preserve"> </w:t>
      </w:r>
      <w:r w:rsidR="00AF6715" w:rsidRPr="00AF6715">
        <w:rPr>
          <w:lang w:eastAsia="en-US"/>
        </w:rPr>
        <w:t xml:space="preserve">All aspects of the physical, procedural and technical security measures in the facility </w:t>
      </w:r>
      <w:proofErr w:type="gramStart"/>
      <w:r w:rsidR="00AF6715" w:rsidRPr="00AF6715">
        <w:rPr>
          <w:lang w:eastAsia="en-US"/>
        </w:rPr>
        <w:t>has</w:t>
      </w:r>
      <w:proofErr w:type="gramEnd"/>
      <w:r w:rsidR="00AF6715" w:rsidRPr="00AF6715">
        <w:rPr>
          <w:lang w:eastAsia="en-US"/>
        </w:rPr>
        <w:t xml:space="preserve"> been certified by GCHQ and undergo re-certification on a regular basis.</w:t>
      </w:r>
      <w:r w:rsidR="00197CBE">
        <w:rPr>
          <w:lang w:eastAsia="en-US"/>
        </w:rPr>
        <w:t xml:space="preserve"> Our Leicester location has been used to support several sensitive law enforcement programmes and </w:t>
      </w:r>
      <w:r w:rsidR="001055F4">
        <w:rPr>
          <w:lang w:eastAsia="en-US"/>
        </w:rPr>
        <w:t xml:space="preserve">we will undertake the activities to </w:t>
      </w:r>
      <w:r w:rsidR="00197CBE">
        <w:rPr>
          <w:lang w:eastAsia="en-US"/>
        </w:rPr>
        <w:t>extend this to List X status.</w:t>
      </w:r>
    </w:p>
    <w:p w14:paraId="12491F79" w14:textId="4B8BA918" w:rsidR="00AF6715" w:rsidRDefault="00AF6715" w:rsidP="003A2653">
      <w:pPr>
        <w:rPr>
          <w:lang w:eastAsia="en-US"/>
        </w:rPr>
      </w:pPr>
      <w:r w:rsidRPr="00AF6715">
        <w:rPr>
          <w:lang w:eastAsia="en-US"/>
        </w:rPr>
        <w:t>Prior to joining IBM, all personnel undergo personal background checks.</w:t>
      </w:r>
      <w:r w:rsidR="00497D33">
        <w:rPr>
          <w:lang w:eastAsia="en-US"/>
        </w:rPr>
        <w:t xml:space="preserve"> </w:t>
      </w:r>
      <w:r w:rsidRPr="00AF6715">
        <w:rPr>
          <w:lang w:eastAsia="en-US"/>
        </w:rPr>
        <w:t>In addition, our onboarding process will ensure that all personnel will have as a minimum SC clearance, and where required, NPPV3 or DV. Our clearances are managed by the IBM Government Security Office team.</w:t>
      </w:r>
    </w:p>
    <w:p w14:paraId="1FECFDD8" w14:textId="68DBF6B2" w:rsidR="0057668C" w:rsidRDefault="0057668C" w:rsidP="00FF1AB1">
      <w:pPr>
        <w:pStyle w:val="Heading2"/>
      </w:pPr>
      <w:bookmarkStart w:id="272" w:name="_Toc124950243"/>
      <w:r>
        <w:t>Privacy</w:t>
      </w:r>
      <w:bookmarkEnd w:id="272"/>
    </w:p>
    <w:p w14:paraId="7033B123" w14:textId="0CE9876E" w:rsidR="0057668C" w:rsidRPr="0057668C" w:rsidRDefault="0057668C" w:rsidP="0057668C">
      <w:pPr>
        <w:rPr>
          <w:lang w:eastAsia="en-US"/>
        </w:rPr>
      </w:pPr>
      <w:r>
        <w:rPr>
          <w:lang w:eastAsia="en-US"/>
        </w:rPr>
        <w:t>We</w:t>
      </w:r>
      <w:r w:rsidRPr="0057668C">
        <w:rPr>
          <w:lang w:eastAsia="en-US"/>
        </w:rPr>
        <w:t xml:space="preserve"> understand the sensitivity of the personal information that will need to be processed by the Matcher system and propose to maintain privacy of the individual data subjects by taking the following steps:</w:t>
      </w:r>
    </w:p>
    <w:p w14:paraId="0A1F7106" w14:textId="77777777" w:rsidR="0057668C" w:rsidRPr="0057668C" w:rsidRDefault="0057668C" w:rsidP="0057668C">
      <w:pPr>
        <w:numPr>
          <w:ilvl w:val="0"/>
          <w:numId w:val="29"/>
        </w:numPr>
        <w:rPr>
          <w:lang w:eastAsia="en-US"/>
        </w:rPr>
      </w:pPr>
      <w:r w:rsidRPr="0057668C">
        <w:rPr>
          <w:lang w:eastAsia="en-US"/>
        </w:rPr>
        <w:t>Production data would not be allowed to be used in development or test environments without obtaining explicit approval from the Authority and it would be expected to operate some compensating controls, such as:</w:t>
      </w:r>
    </w:p>
    <w:p w14:paraId="733F9678" w14:textId="77777777" w:rsidR="0057668C" w:rsidRPr="0057668C" w:rsidRDefault="0057668C" w:rsidP="0057668C">
      <w:pPr>
        <w:numPr>
          <w:ilvl w:val="1"/>
          <w:numId w:val="29"/>
        </w:numPr>
        <w:rPr>
          <w:lang w:eastAsia="en-US"/>
        </w:rPr>
      </w:pPr>
      <w:r w:rsidRPr="0057668C">
        <w:rPr>
          <w:lang w:eastAsia="en-US"/>
        </w:rPr>
        <w:t xml:space="preserve">Anonymising the data using an approved and tested </w:t>
      </w:r>
      <w:proofErr w:type="gramStart"/>
      <w:r w:rsidRPr="0057668C">
        <w:rPr>
          <w:lang w:eastAsia="en-US"/>
        </w:rPr>
        <w:t>method;</w:t>
      </w:r>
      <w:proofErr w:type="gramEnd"/>
    </w:p>
    <w:p w14:paraId="697C68A3" w14:textId="77777777" w:rsidR="0057668C" w:rsidRPr="0057668C" w:rsidRDefault="0057668C" w:rsidP="0057668C">
      <w:pPr>
        <w:numPr>
          <w:ilvl w:val="1"/>
          <w:numId w:val="29"/>
        </w:numPr>
        <w:rPr>
          <w:lang w:eastAsia="en-US"/>
        </w:rPr>
      </w:pPr>
      <w:r w:rsidRPr="0057668C">
        <w:rPr>
          <w:lang w:eastAsia="en-US"/>
        </w:rPr>
        <w:t xml:space="preserve">Using special “approved” sets of biometric test data that has been certified not to contain personal </w:t>
      </w:r>
      <w:proofErr w:type="gramStart"/>
      <w:r w:rsidRPr="0057668C">
        <w:rPr>
          <w:lang w:eastAsia="en-US"/>
        </w:rPr>
        <w:t>information;</w:t>
      </w:r>
      <w:proofErr w:type="gramEnd"/>
    </w:p>
    <w:p w14:paraId="64C7168B" w14:textId="77777777" w:rsidR="0057668C" w:rsidRPr="0057668C" w:rsidRDefault="0057668C" w:rsidP="0057668C">
      <w:pPr>
        <w:numPr>
          <w:ilvl w:val="1"/>
          <w:numId w:val="29"/>
        </w:numPr>
        <w:rPr>
          <w:lang w:eastAsia="en-US"/>
        </w:rPr>
      </w:pPr>
      <w:r w:rsidRPr="0057668C">
        <w:rPr>
          <w:lang w:eastAsia="en-US"/>
        </w:rPr>
        <w:t>Operating the same level of security controls as would be used for production data, including access controls and audit logging; and</w:t>
      </w:r>
    </w:p>
    <w:p w14:paraId="44B8D0D3" w14:textId="77777777" w:rsidR="0057668C" w:rsidRPr="0057668C" w:rsidRDefault="0057668C" w:rsidP="0057668C">
      <w:pPr>
        <w:numPr>
          <w:ilvl w:val="1"/>
          <w:numId w:val="29"/>
        </w:numPr>
        <w:rPr>
          <w:lang w:eastAsia="en-US"/>
        </w:rPr>
      </w:pPr>
      <w:r w:rsidRPr="0057668C">
        <w:rPr>
          <w:lang w:eastAsia="en-US"/>
        </w:rPr>
        <w:t>Limiting the time to the bare minimum and cleaning the test environment afterwards using an agreed algorithm.</w:t>
      </w:r>
    </w:p>
    <w:p w14:paraId="2C2CCB27" w14:textId="77777777" w:rsidR="0057668C" w:rsidRPr="0057668C" w:rsidRDefault="0057668C" w:rsidP="0057668C">
      <w:pPr>
        <w:numPr>
          <w:ilvl w:val="0"/>
          <w:numId w:val="29"/>
        </w:numPr>
        <w:rPr>
          <w:lang w:eastAsia="en-US"/>
        </w:rPr>
      </w:pPr>
      <w:r w:rsidRPr="0057668C">
        <w:rPr>
          <w:lang w:eastAsia="en-US"/>
        </w:rPr>
        <w:t xml:space="preserve">User awareness training for IBM staff on handling personal </w:t>
      </w:r>
      <w:proofErr w:type="gramStart"/>
      <w:r w:rsidRPr="0057668C">
        <w:rPr>
          <w:lang w:eastAsia="en-US"/>
        </w:rPr>
        <w:t>information;</w:t>
      </w:r>
      <w:proofErr w:type="gramEnd"/>
    </w:p>
    <w:p w14:paraId="4D7A5C07" w14:textId="67B586E4" w:rsidR="0057668C" w:rsidRPr="0057668C" w:rsidRDefault="0057668C" w:rsidP="0057668C">
      <w:pPr>
        <w:numPr>
          <w:ilvl w:val="0"/>
          <w:numId w:val="29"/>
        </w:numPr>
        <w:rPr>
          <w:lang w:eastAsia="en-US"/>
        </w:rPr>
      </w:pPr>
      <w:r>
        <w:rPr>
          <w:lang w:eastAsia="en-US"/>
        </w:rPr>
        <w:t>The</w:t>
      </w:r>
      <w:r w:rsidRPr="0057668C">
        <w:rPr>
          <w:lang w:eastAsia="en-US"/>
        </w:rPr>
        <w:t xml:space="preserve"> tiered architecture will help ensure the privacy of the sensitive </w:t>
      </w:r>
      <w:proofErr w:type="gramStart"/>
      <w:r w:rsidRPr="0057668C">
        <w:rPr>
          <w:lang w:eastAsia="en-US"/>
        </w:rPr>
        <w:t>data;</w:t>
      </w:r>
      <w:proofErr w:type="gramEnd"/>
    </w:p>
    <w:p w14:paraId="6A295B1C" w14:textId="77777777" w:rsidR="0057668C" w:rsidRPr="0057668C" w:rsidRDefault="0057668C" w:rsidP="0057668C">
      <w:pPr>
        <w:numPr>
          <w:ilvl w:val="0"/>
          <w:numId w:val="29"/>
        </w:numPr>
        <w:rPr>
          <w:lang w:eastAsia="en-US"/>
        </w:rPr>
      </w:pPr>
      <w:r w:rsidRPr="0057668C">
        <w:rPr>
          <w:lang w:eastAsia="en-US"/>
        </w:rPr>
        <w:lastRenderedPageBreak/>
        <w:t>System administrators will not be allowed to export any sensitive information; and</w:t>
      </w:r>
    </w:p>
    <w:p w14:paraId="5993FA02" w14:textId="448ECE1E" w:rsidR="0057668C" w:rsidRPr="0057668C" w:rsidRDefault="0057668C" w:rsidP="0057668C">
      <w:pPr>
        <w:numPr>
          <w:ilvl w:val="0"/>
          <w:numId w:val="29"/>
        </w:numPr>
        <w:rPr>
          <w:lang w:eastAsia="en-US"/>
        </w:rPr>
      </w:pPr>
      <w:r w:rsidRPr="0057668C">
        <w:rPr>
          <w:lang w:eastAsia="en-US"/>
        </w:rPr>
        <w:t>Encryption of sensitive personal information both at rest and in transit.</w:t>
      </w:r>
    </w:p>
    <w:p w14:paraId="701CEC36" w14:textId="465AAEB4" w:rsidR="000B15FA" w:rsidRDefault="000B15FA" w:rsidP="00FF1AB1">
      <w:pPr>
        <w:pStyle w:val="Heading2"/>
      </w:pPr>
      <w:bookmarkStart w:id="273" w:name="_Ref112341557"/>
      <w:bookmarkStart w:id="274" w:name="_Toc124950244"/>
      <w:r>
        <w:t>Patching</w:t>
      </w:r>
      <w:bookmarkEnd w:id="273"/>
      <w:bookmarkEnd w:id="274"/>
    </w:p>
    <w:p w14:paraId="5668E756" w14:textId="7F4D66AE" w:rsidR="00EA0113" w:rsidRDefault="00AF6715" w:rsidP="00AF6715">
      <w:pPr>
        <w:rPr>
          <w:lang w:eastAsia="en-US"/>
        </w:rPr>
      </w:pPr>
      <w:r>
        <w:rPr>
          <w:lang w:eastAsia="en-US"/>
        </w:rPr>
        <w:t xml:space="preserve">A key </w:t>
      </w:r>
      <w:r w:rsidR="00447EC7">
        <w:rPr>
          <w:lang w:eastAsia="en-US"/>
        </w:rPr>
        <w:t>security mitigation is keeping systems up to date with patching, across all aspects of the infrastructure including operating systems, middleware, applications and network devices.</w:t>
      </w:r>
      <w:r w:rsidR="00EA0113">
        <w:rPr>
          <w:lang w:eastAsia="en-US"/>
        </w:rPr>
        <w:t xml:space="preserve"> Our teams will take ownership of the ongoing patching cycle to reliably deliver this. </w:t>
      </w:r>
    </w:p>
    <w:p w14:paraId="57692AC7" w14:textId="54C652DD" w:rsidR="00EA0113" w:rsidRDefault="00EA0113" w:rsidP="00AF6715">
      <w:pPr>
        <w:rPr>
          <w:lang w:eastAsia="en-US"/>
        </w:rPr>
      </w:pPr>
      <w:r>
        <w:rPr>
          <w:lang w:eastAsia="en-US"/>
        </w:rPr>
        <w:t xml:space="preserve">Routine patches will be applied on a regular cycle </w:t>
      </w:r>
      <w:proofErr w:type="gramStart"/>
      <w:r>
        <w:rPr>
          <w:lang w:eastAsia="en-US"/>
        </w:rPr>
        <w:t>e.g.</w:t>
      </w:r>
      <w:proofErr w:type="gramEnd"/>
      <w:r>
        <w:rPr>
          <w:lang w:eastAsia="en-US"/>
        </w:rPr>
        <w:t xml:space="preserve"> monthly, to provide ongoing compliance</w:t>
      </w:r>
      <w:r w:rsidR="00704298">
        <w:rPr>
          <w:lang w:eastAsia="en-US"/>
        </w:rPr>
        <w:t>, aligning to the release frequency from vendors</w:t>
      </w:r>
      <w:r>
        <w:rPr>
          <w:lang w:eastAsia="en-US"/>
        </w:rPr>
        <w:t xml:space="preserve">. We will monitor </w:t>
      </w:r>
      <w:r w:rsidR="002944DC" w:rsidRPr="002944DC">
        <w:rPr>
          <w:lang w:eastAsia="en-US"/>
        </w:rPr>
        <w:t xml:space="preserve">security advisory notifications and alerts </w:t>
      </w:r>
      <w:r w:rsidR="002944DC">
        <w:rPr>
          <w:lang w:eastAsia="en-US"/>
        </w:rPr>
        <w:t xml:space="preserve">for new </w:t>
      </w:r>
      <w:r>
        <w:rPr>
          <w:lang w:eastAsia="en-US"/>
        </w:rPr>
        <w:t xml:space="preserve">patches, highlighting our recommendations to the Authority for those that </w:t>
      </w:r>
      <w:r w:rsidR="002267E8">
        <w:rPr>
          <w:lang w:eastAsia="en-US"/>
        </w:rPr>
        <w:t xml:space="preserve">need to be address via the Emergency Change process for urgent </w:t>
      </w:r>
      <w:r>
        <w:rPr>
          <w:lang w:eastAsia="en-US"/>
        </w:rPr>
        <w:t>rollout</w:t>
      </w:r>
      <w:r w:rsidR="002944DC">
        <w:rPr>
          <w:lang w:eastAsia="en-US"/>
        </w:rPr>
        <w:t xml:space="preserve"> based on their CV</w:t>
      </w:r>
      <w:r w:rsidR="00704298">
        <w:rPr>
          <w:lang w:eastAsia="en-US"/>
        </w:rPr>
        <w:t>SS (Common Vulnerability Scoring System) rating</w:t>
      </w:r>
      <w:r>
        <w:rPr>
          <w:lang w:eastAsia="en-US"/>
        </w:rPr>
        <w:t>.</w:t>
      </w:r>
    </w:p>
    <w:p w14:paraId="75270A00" w14:textId="3660AA2D" w:rsidR="00704298" w:rsidRDefault="00704298" w:rsidP="00AF6715">
      <w:pPr>
        <w:rPr>
          <w:lang w:eastAsia="en-US"/>
        </w:rPr>
      </w:pPr>
      <w:r>
        <w:rPr>
          <w:lang w:eastAsia="en-US"/>
        </w:rPr>
        <w:t xml:space="preserve">Patches will be released through the environments following the standard patch to production as shown in the </w:t>
      </w:r>
      <w:r w:rsidR="00832B0D" w:rsidRPr="00832B0D">
        <w:rPr>
          <w:i/>
          <w:iCs/>
          <w:highlight w:val="yellow"/>
          <w:lang w:eastAsia="en-US"/>
        </w:rPr>
        <w:fldChar w:fldCharType="begin"/>
      </w:r>
      <w:r w:rsidR="00832B0D" w:rsidRPr="00832B0D">
        <w:rPr>
          <w:i/>
          <w:iCs/>
          <w:lang w:eastAsia="en-US"/>
        </w:rPr>
        <w:instrText xml:space="preserve"> REF _Ref112340341 \h </w:instrText>
      </w:r>
      <w:r w:rsidR="00832B0D" w:rsidRPr="00832B0D">
        <w:rPr>
          <w:i/>
          <w:iCs/>
          <w:highlight w:val="yellow"/>
          <w:lang w:eastAsia="en-US"/>
        </w:rPr>
        <w:instrText xml:space="preserve"> \* MERGEFORMAT </w:instrText>
      </w:r>
      <w:r w:rsidR="00832B0D" w:rsidRPr="00832B0D">
        <w:rPr>
          <w:i/>
          <w:iCs/>
          <w:highlight w:val="yellow"/>
          <w:lang w:eastAsia="en-US"/>
        </w:rPr>
      </w:r>
      <w:r w:rsidR="00832B0D" w:rsidRPr="00832B0D">
        <w:rPr>
          <w:i/>
          <w:iCs/>
          <w:highlight w:val="yellow"/>
          <w:lang w:eastAsia="en-US"/>
        </w:rPr>
        <w:fldChar w:fldCharType="separate"/>
      </w:r>
      <w:r w:rsidR="003D3CE5" w:rsidRPr="003D3CE5">
        <w:rPr>
          <w:i/>
          <w:iCs/>
        </w:rPr>
        <w:t>Environment View</w:t>
      </w:r>
      <w:r w:rsidR="00832B0D" w:rsidRPr="00832B0D">
        <w:rPr>
          <w:i/>
          <w:iCs/>
          <w:highlight w:val="yellow"/>
          <w:lang w:eastAsia="en-US"/>
        </w:rPr>
        <w:fldChar w:fldCharType="end"/>
      </w:r>
      <w:r w:rsidR="00832B0D">
        <w:rPr>
          <w:lang w:eastAsia="en-US"/>
        </w:rPr>
        <w:t xml:space="preserve"> </w:t>
      </w:r>
      <w:r>
        <w:rPr>
          <w:lang w:eastAsia="en-US"/>
        </w:rPr>
        <w:t>section</w:t>
      </w:r>
      <w:r w:rsidR="00832B0D">
        <w:rPr>
          <w:lang w:eastAsia="en-US"/>
        </w:rPr>
        <w:t xml:space="preserve"> (</w:t>
      </w:r>
      <w:r w:rsidR="00832B0D" w:rsidRPr="00832B0D">
        <w:rPr>
          <w:i/>
          <w:iCs/>
          <w:lang w:eastAsia="en-US"/>
        </w:rPr>
        <w:fldChar w:fldCharType="begin"/>
      </w:r>
      <w:r w:rsidR="00832B0D" w:rsidRPr="00832B0D">
        <w:rPr>
          <w:i/>
          <w:iCs/>
          <w:lang w:eastAsia="en-US"/>
        </w:rPr>
        <w:instrText xml:space="preserve"> REF _Ref112340341 \r \h </w:instrText>
      </w:r>
      <w:r w:rsidR="00832B0D">
        <w:rPr>
          <w:i/>
          <w:iCs/>
          <w:lang w:eastAsia="en-US"/>
        </w:rPr>
        <w:instrText xml:space="preserve"> \* MERGEFORMAT </w:instrText>
      </w:r>
      <w:r w:rsidR="00832B0D" w:rsidRPr="00832B0D">
        <w:rPr>
          <w:i/>
          <w:iCs/>
          <w:lang w:eastAsia="en-US"/>
        </w:rPr>
      </w:r>
      <w:r w:rsidR="00832B0D" w:rsidRPr="00832B0D">
        <w:rPr>
          <w:i/>
          <w:iCs/>
          <w:lang w:eastAsia="en-US"/>
        </w:rPr>
        <w:fldChar w:fldCharType="separate"/>
      </w:r>
      <w:r w:rsidR="003D3CE5">
        <w:rPr>
          <w:i/>
          <w:iCs/>
          <w:lang w:eastAsia="en-US"/>
        </w:rPr>
        <w:t>3.3</w:t>
      </w:r>
      <w:r w:rsidR="00832B0D" w:rsidRPr="00832B0D">
        <w:rPr>
          <w:i/>
          <w:iCs/>
          <w:lang w:eastAsia="en-US"/>
        </w:rPr>
        <w:fldChar w:fldCharType="end"/>
      </w:r>
      <w:r w:rsidR="00832B0D">
        <w:rPr>
          <w:lang w:eastAsia="en-US"/>
        </w:rPr>
        <w:t>)</w:t>
      </w:r>
      <w:r>
        <w:rPr>
          <w:lang w:eastAsia="en-US"/>
        </w:rPr>
        <w:t xml:space="preserve">. This </w:t>
      </w:r>
      <w:r w:rsidR="00EF6943">
        <w:rPr>
          <w:lang w:eastAsia="en-US"/>
        </w:rPr>
        <w:t>enables the system to be regression tested post-patch to ensure that the behaviour is unaffected (which can sometimes be the case, especially with encryption related patches) and to maintain a consistency of patching levels across the environments.</w:t>
      </w:r>
    </w:p>
    <w:p w14:paraId="076B4425" w14:textId="45199464" w:rsidR="002944DC" w:rsidRPr="00AF6715" w:rsidRDefault="00997326" w:rsidP="001C72A4">
      <w:pPr>
        <w:rPr>
          <w:lang w:eastAsia="en-US"/>
        </w:rPr>
      </w:pPr>
      <w:r>
        <w:rPr>
          <w:lang w:eastAsia="en-US"/>
        </w:rPr>
        <w:t xml:space="preserve">Overall patch level compliance across the estate </w:t>
      </w:r>
      <w:r w:rsidRPr="00997326">
        <w:rPr>
          <w:lang w:eastAsia="en-US"/>
        </w:rPr>
        <w:t xml:space="preserve">will be monitored </w:t>
      </w:r>
      <w:r w:rsidR="006D2C42">
        <w:rPr>
          <w:lang w:eastAsia="en-US"/>
        </w:rPr>
        <w:t xml:space="preserve">with </w:t>
      </w:r>
      <w:r w:rsidRPr="00997326">
        <w:rPr>
          <w:lang w:eastAsia="en-US"/>
        </w:rPr>
        <w:t>vulnerability scans</w:t>
      </w:r>
      <w:r>
        <w:rPr>
          <w:lang w:eastAsia="en-US"/>
        </w:rPr>
        <w:t xml:space="preserve"> using the existing </w:t>
      </w:r>
      <w:r w:rsidR="00951B73">
        <w:rPr>
          <w:lang w:eastAsia="en-US"/>
        </w:rPr>
        <w:t xml:space="preserve">Tenable </w:t>
      </w:r>
      <w:r>
        <w:rPr>
          <w:lang w:eastAsia="en-US"/>
        </w:rPr>
        <w:t>Nessus tooling</w:t>
      </w:r>
      <w:r w:rsidR="006D2C42">
        <w:rPr>
          <w:lang w:eastAsia="en-US"/>
        </w:rPr>
        <w:t xml:space="preserve">. This will be reviewed </w:t>
      </w:r>
      <w:r w:rsidR="00FA503E">
        <w:rPr>
          <w:lang w:eastAsia="en-US"/>
        </w:rPr>
        <w:t>monthly</w:t>
      </w:r>
      <w:r w:rsidR="006D2C42">
        <w:rPr>
          <w:lang w:eastAsia="en-US"/>
        </w:rPr>
        <w:t xml:space="preserve"> with the </w:t>
      </w:r>
      <w:r w:rsidR="00951B73">
        <w:rPr>
          <w:lang w:eastAsia="en-US"/>
        </w:rPr>
        <w:t>Security Working Group.</w:t>
      </w:r>
      <w:r w:rsidR="0004756A">
        <w:rPr>
          <w:lang w:eastAsia="en-US"/>
        </w:rPr>
        <w:t xml:space="preserve"> Manual scans will be run on an ad-hoc basis </w:t>
      </w:r>
      <w:proofErr w:type="gramStart"/>
      <w:r w:rsidR="0004756A">
        <w:rPr>
          <w:lang w:eastAsia="en-US"/>
        </w:rPr>
        <w:t>e.g.</w:t>
      </w:r>
      <w:proofErr w:type="gramEnd"/>
      <w:r w:rsidR="0004756A">
        <w:rPr>
          <w:lang w:eastAsia="en-US"/>
        </w:rPr>
        <w:t xml:space="preserve"> in the event of a high risk vulnerability being published. </w:t>
      </w:r>
    </w:p>
    <w:p w14:paraId="02D8F3D8" w14:textId="2939FD83" w:rsidR="000B15FA" w:rsidRDefault="000B15FA" w:rsidP="00FF1AB1">
      <w:pPr>
        <w:pStyle w:val="Heading2"/>
      </w:pPr>
      <w:bookmarkStart w:id="275" w:name="_Toc124950245"/>
      <w:r>
        <w:t xml:space="preserve">Removable media </w:t>
      </w:r>
      <w:r w:rsidR="00556875">
        <w:t>handling</w:t>
      </w:r>
      <w:bookmarkEnd w:id="275"/>
    </w:p>
    <w:p w14:paraId="4E0EA806" w14:textId="203240E2" w:rsidR="0057668C" w:rsidRDefault="00556875" w:rsidP="0057668C">
      <w:pPr>
        <w:rPr>
          <w:lang w:eastAsia="en-US"/>
        </w:rPr>
      </w:pPr>
      <w:r>
        <w:rPr>
          <w:lang w:eastAsia="en-US"/>
        </w:rPr>
        <w:t>Use of removable media will be by exception only, and when required will follow our secure operating procedures. This includes signing</w:t>
      </w:r>
      <w:r w:rsidR="004E4272">
        <w:rPr>
          <w:lang w:eastAsia="en-US"/>
        </w:rPr>
        <w:t>-</w:t>
      </w:r>
      <w:r>
        <w:rPr>
          <w:lang w:eastAsia="en-US"/>
        </w:rPr>
        <w:t>out a secure USB device</w:t>
      </w:r>
      <w:r w:rsidR="001055F4">
        <w:rPr>
          <w:lang w:eastAsia="en-US"/>
        </w:rPr>
        <w:t xml:space="preserve"> and</w:t>
      </w:r>
      <w:r>
        <w:rPr>
          <w:lang w:eastAsia="en-US"/>
        </w:rPr>
        <w:t xml:space="preserve"> performing sheep dip scans before connecting to each new network.</w:t>
      </w:r>
    </w:p>
    <w:p w14:paraId="596E49C3" w14:textId="6659B7FF" w:rsidR="00556875" w:rsidRPr="0057668C" w:rsidRDefault="00556875" w:rsidP="0057668C">
      <w:pPr>
        <w:rPr>
          <w:lang w:eastAsia="en-US"/>
        </w:rPr>
      </w:pPr>
      <w:r>
        <w:rPr>
          <w:lang w:eastAsia="en-US"/>
        </w:rPr>
        <w:t xml:space="preserve">If the data migration </w:t>
      </w:r>
      <w:r w:rsidR="00773FB1">
        <w:rPr>
          <w:lang w:eastAsia="en-US"/>
        </w:rPr>
        <w:t xml:space="preserve">uses the offline, physical transfer approach, this will first require an approved media plan which sets out the procedures for secure transport. This may include for example, encryption of the device contents, </w:t>
      </w:r>
      <w:r w:rsidR="004E4272">
        <w:rPr>
          <w:lang w:eastAsia="en-US"/>
        </w:rPr>
        <w:t>access pin transmitted separately to the device, transport by security cleared staff</w:t>
      </w:r>
      <w:r w:rsidR="00773FB1">
        <w:rPr>
          <w:lang w:eastAsia="en-US"/>
        </w:rPr>
        <w:t>, and transport in a locked container.</w:t>
      </w:r>
    </w:p>
    <w:p w14:paraId="08A33D29" w14:textId="5074C9E7" w:rsidR="00383BB0" w:rsidRDefault="00383BB0" w:rsidP="00383BB0">
      <w:pPr>
        <w:pStyle w:val="Heading2"/>
      </w:pPr>
      <w:bookmarkStart w:id="276" w:name="_Toc124950246"/>
      <w:r>
        <w:t>Security Event Management / SOC</w:t>
      </w:r>
      <w:bookmarkEnd w:id="276"/>
    </w:p>
    <w:p w14:paraId="6AB07BBC" w14:textId="402B3626" w:rsidR="00383BB0" w:rsidRPr="00383BB0" w:rsidRDefault="00383BB0" w:rsidP="00383BB0">
      <w:pPr>
        <w:rPr>
          <w:lang w:eastAsia="en-US"/>
        </w:rPr>
      </w:pPr>
      <w:r>
        <w:rPr>
          <w:lang w:eastAsia="en-US"/>
        </w:rPr>
        <w:t xml:space="preserve">We will use our existing 24x7 Security Operations Centre (SOC) capability to provide </w:t>
      </w:r>
      <w:r w:rsidRPr="00383BB0">
        <w:rPr>
          <w:lang w:eastAsia="en-US"/>
        </w:rPr>
        <w:t xml:space="preserve">Security Event Management </w:t>
      </w:r>
      <w:r>
        <w:rPr>
          <w:lang w:eastAsia="en-US"/>
        </w:rPr>
        <w:t xml:space="preserve">using the existing Matcher LogRhythm </w:t>
      </w:r>
      <w:r w:rsidRPr="00383BB0">
        <w:rPr>
          <w:lang w:eastAsia="en-US"/>
        </w:rPr>
        <w:t xml:space="preserve">SIEM </w:t>
      </w:r>
      <w:r>
        <w:rPr>
          <w:lang w:eastAsia="en-US"/>
        </w:rPr>
        <w:t>implementation.</w:t>
      </w:r>
      <w:r w:rsidR="00C9107F">
        <w:rPr>
          <w:lang w:eastAsia="en-US"/>
        </w:rPr>
        <w:t xml:space="preserve"> </w:t>
      </w:r>
    </w:p>
    <w:p w14:paraId="2B3DBC2A" w14:textId="6C998B59" w:rsidR="00383BB0" w:rsidRDefault="00383BB0" w:rsidP="00383BB0">
      <w:pPr>
        <w:rPr>
          <w:lang w:eastAsia="en-US"/>
        </w:rPr>
      </w:pPr>
      <w:r>
        <w:rPr>
          <w:lang w:eastAsia="en-US"/>
        </w:rPr>
        <w:t xml:space="preserve">SOC analysts will access the LogRhythm </w:t>
      </w:r>
      <w:r w:rsidRPr="00383BB0">
        <w:rPr>
          <w:lang w:eastAsia="en-US"/>
        </w:rPr>
        <w:t xml:space="preserve">console </w:t>
      </w:r>
      <w:r>
        <w:rPr>
          <w:lang w:eastAsia="en-US"/>
        </w:rPr>
        <w:t>using the same remote desktop solution as project/support staff</w:t>
      </w:r>
      <w:r w:rsidR="00AE2DFE">
        <w:rPr>
          <w:lang w:eastAsia="en-US"/>
        </w:rPr>
        <w:t xml:space="preserve">. </w:t>
      </w:r>
      <w:r w:rsidRPr="00383BB0">
        <w:rPr>
          <w:lang w:eastAsia="en-US"/>
        </w:rPr>
        <w:t>Security incidents will be raised for suspected or actual fraudulent acts or a breach in security policy.</w:t>
      </w:r>
      <w:r w:rsidR="00497D33">
        <w:rPr>
          <w:lang w:eastAsia="en-US"/>
        </w:rPr>
        <w:t xml:space="preserve"> </w:t>
      </w:r>
      <w:r w:rsidRPr="00383BB0">
        <w:rPr>
          <w:lang w:eastAsia="en-US"/>
        </w:rPr>
        <w:t>These will be handled using an agreed incident management process that include “lessons learned” steps where applicable.</w:t>
      </w:r>
      <w:r w:rsidR="002F4490">
        <w:rPr>
          <w:lang w:eastAsia="en-US"/>
        </w:rPr>
        <w:t xml:space="preserve"> T</w:t>
      </w:r>
      <w:r w:rsidRPr="00383BB0">
        <w:rPr>
          <w:lang w:eastAsia="en-US"/>
        </w:rPr>
        <w:t>he security event management tooling will preserve the event logs for forensic analysis where required</w:t>
      </w:r>
      <w:r w:rsidRPr="00383BB0">
        <w:rPr>
          <w:bCs/>
          <w:lang w:eastAsia="en-US"/>
        </w:rPr>
        <w:t>.</w:t>
      </w:r>
    </w:p>
    <w:p w14:paraId="2B727E42" w14:textId="45BDB14A" w:rsidR="00383BB0" w:rsidRPr="00383BB0" w:rsidRDefault="00653B0F" w:rsidP="00383BB0">
      <w:pPr>
        <w:rPr>
          <w:lang w:eastAsia="en-US"/>
        </w:rPr>
      </w:pPr>
      <w:r>
        <w:rPr>
          <w:lang w:eastAsia="en-US"/>
        </w:rPr>
        <w:t xml:space="preserve">Our security team will maintain and continue to configure the </w:t>
      </w:r>
      <w:r w:rsidR="00383BB0" w:rsidRPr="00383BB0">
        <w:rPr>
          <w:lang w:eastAsia="en-US"/>
        </w:rPr>
        <w:t xml:space="preserve">SIEM </w:t>
      </w:r>
      <w:r>
        <w:rPr>
          <w:lang w:eastAsia="en-US"/>
        </w:rPr>
        <w:t xml:space="preserve">tooling </w:t>
      </w:r>
      <w:r w:rsidR="00383BB0" w:rsidRPr="00383BB0">
        <w:rPr>
          <w:lang w:eastAsia="en-US"/>
        </w:rPr>
        <w:t xml:space="preserve">to detect anomalies, uncover threats and remove false positives. </w:t>
      </w:r>
    </w:p>
    <w:p w14:paraId="0B36BEE9" w14:textId="32888C95" w:rsidR="00C9107F" w:rsidRDefault="0040277A" w:rsidP="0040277A">
      <w:pPr>
        <w:pStyle w:val="Heading2"/>
      </w:pPr>
      <w:bookmarkStart w:id="277" w:name="_Toc124950247"/>
      <w:r>
        <w:t>PKI and Key Management</w:t>
      </w:r>
      <w:bookmarkEnd w:id="277"/>
    </w:p>
    <w:p w14:paraId="74F3C205" w14:textId="77777777" w:rsidR="000A4D94" w:rsidRDefault="000A4D94" w:rsidP="000A4D94">
      <w:pPr>
        <w:rPr>
          <w:rFonts w:cs="Arial"/>
        </w:rPr>
      </w:pPr>
      <w:r w:rsidRPr="00707979">
        <w:rPr>
          <w:rFonts w:cs="Arial"/>
        </w:rPr>
        <w:t>The messaging and web interfaces will</w:t>
      </w:r>
      <w:r>
        <w:rPr>
          <w:rFonts w:cs="Arial"/>
        </w:rPr>
        <w:t xml:space="preserve"> use</w:t>
      </w:r>
      <w:r w:rsidRPr="00707979">
        <w:rPr>
          <w:rFonts w:cs="Arial"/>
        </w:rPr>
        <w:t xml:space="preserve"> digital certificates </w:t>
      </w:r>
      <w:r>
        <w:rPr>
          <w:rFonts w:cs="Arial"/>
        </w:rPr>
        <w:t xml:space="preserve">issued based on the HOB programme root CA. This ensures the trust chain which is valid for example as part of a mutual TLS handshake for calling applications, which will present certificates </w:t>
      </w:r>
      <w:r w:rsidRPr="00707979">
        <w:rPr>
          <w:rFonts w:cs="Arial"/>
        </w:rPr>
        <w:t xml:space="preserve">issued by the same </w:t>
      </w:r>
      <w:r>
        <w:rPr>
          <w:rFonts w:cs="Arial"/>
        </w:rPr>
        <w:t xml:space="preserve">trusted root </w:t>
      </w:r>
      <w:r w:rsidRPr="00707979">
        <w:rPr>
          <w:rFonts w:cs="Arial"/>
        </w:rPr>
        <w:t>CA.</w:t>
      </w:r>
    </w:p>
    <w:p w14:paraId="46673D2A" w14:textId="77777777" w:rsidR="000A4D94" w:rsidRDefault="000A4D94" w:rsidP="000A4D94">
      <w:pPr>
        <w:rPr>
          <w:rFonts w:cs="Arial"/>
        </w:rPr>
      </w:pPr>
      <w:r>
        <w:rPr>
          <w:rFonts w:cs="Arial"/>
        </w:rPr>
        <w:lastRenderedPageBreak/>
        <w:t xml:space="preserve">Certificates will be checked against a CRL (certificate revocation list) to confirm that they haven’t been revoked, as part of operations that use certificates such as TLS handshake. The CRLs are hosted on </w:t>
      </w:r>
      <w:proofErr w:type="gramStart"/>
      <w:r>
        <w:rPr>
          <w:rFonts w:cs="Arial"/>
        </w:rPr>
        <w:t>web-servers</w:t>
      </w:r>
      <w:proofErr w:type="gramEnd"/>
      <w:r>
        <w:rPr>
          <w:rFonts w:cs="Arial"/>
        </w:rPr>
        <w:t xml:space="preserve"> (IIS) in both data-centres.</w:t>
      </w:r>
    </w:p>
    <w:p w14:paraId="0FA517F1" w14:textId="77777777" w:rsidR="0053765E" w:rsidRDefault="000A4D94" w:rsidP="000A4D94">
      <w:pPr>
        <w:rPr>
          <w:rFonts w:cs="Arial"/>
        </w:rPr>
      </w:pPr>
      <w:r>
        <w:rPr>
          <w:rFonts w:cs="Arial"/>
        </w:rPr>
        <w:t>Our security procedures will include the steps to revoke and reissue a certificate in the event of a key being compromised.</w:t>
      </w:r>
      <w:r w:rsidR="0053765E">
        <w:rPr>
          <w:rFonts w:cs="Arial"/>
        </w:rPr>
        <w:t xml:space="preserve"> </w:t>
      </w:r>
    </w:p>
    <w:p w14:paraId="01A25E23" w14:textId="3FEBFF84" w:rsidR="000A4D94" w:rsidRPr="00707979" w:rsidRDefault="0053765E" w:rsidP="000A4D94">
      <w:pPr>
        <w:rPr>
          <w:rFonts w:cs="Arial"/>
        </w:rPr>
      </w:pPr>
      <w:r>
        <w:rPr>
          <w:rFonts w:cs="Arial"/>
        </w:rPr>
        <w:t xml:space="preserve">Certificate expiry can be a cause of </w:t>
      </w:r>
      <w:r w:rsidR="002D0D65">
        <w:rPr>
          <w:rFonts w:cs="Arial"/>
        </w:rPr>
        <w:t>unexpected system outage, when a certificate (or a root / intermediate signing certificate in its trust chain) reaches its defined expiry date, after which system-to-system calls will fail with an error.</w:t>
      </w:r>
      <w:r w:rsidR="00D31C2C">
        <w:rPr>
          <w:rFonts w:cs="Arial"/>
        </w:rPr>
        <w:t xml:space="preserve"> We will maintain a register of all certificates, and their expiry dates, with notifications significantly in advance. This will provide us the time to arrange for certificates to be renewed, for the change process to be follow and the change to be proven, well in advance of the expiry date.</w:t>
      </w:r>
      <w:r w:rsidR="002D0D65">
        <w:rPr>
          <w:rFonts w:cs="Arial"/>
        </w:rPr>
        <w:t xml:space="preserve"> </w:t>
      </w:r>
    </w:p>
    <w:p w14:paraId="766D6407" w14:textId="3BE8BB88" w:rsidR="000B15FA" w:rsidRDefault="00F134C4" w:rsidP="000A4D94">
      <w:pPr>
        <w:pStyle w:val="Heading2"/>
      </w:pPr>
      <w:bookmarkStart w:id="278" w:name="_Toc124950248"/>
      <w:r>
        <w:t>Auth</w:t>
      </w:r>
      <w:r w:rsidR="000A4D94">
        <w:t>entication</w:t>
      </w:r>
      <w:r>
        <w:t xml:space="preserve"> &amp; Auth</w:t>
      </w:r>
      <w:r w:rsidR="000A4D94">
        <w:t>orisation</w:t>
      </w:r>
      <w:bookmarkEnd w:id="278"/>
    </w:p>
    <w:p w14:paraId="6A6F20E1" w14:textId="45BD74D2" w:rsidR="00464C0D" w:rsidRPr="00464C0D" w:rsidRDefault="00464C0D" w:rsidP="00464C0D">
      <w:pPr>
        <w:rPr>
          <w:lang w:eastAsia="en-US"/>
        </w:rPr>
      </w:pPr>
      <w:r>
        <w:rPr>
          <w:lang w:eastAsia="en-US"/>
        </w:rPr>
        <w:t xml:space="preserve">There are several areas of authentication / authorisation to be maintained within the </w:t>
      </w:r>
      <w:r w:rsidR="00FA503E">
        <w:rPr>
          <w:lang w:eastAsia="en-US"/>
        </w:rPr>
        <w:t xml:space="preserve">HOB </w:t>
      </w:r>
      <w:r>
        <w:rPr>
          <w:lang w:eastAsia="en-US"/>
        </w:rPr>
        <w:t>Matcher solution.</w:t>
      </w:r>
    </w:p>
    <w:p w14:paraId="1FD543FA" w14:textId="155FA53E" w:rsidR="00464C0D" w:rsidRDefault="00464C0D" w:rsidP="00F066D0">
      <w:r>
        <w:t xml:space="preserve">External system calls </w:t>
      </w:r>
      <w:r w:rsidR="00F066D0">
        <w:t xml:space="preserve">into </w:t>
      </w:r>
      <w:r w:rsidR="00FA503E">
        <w:t xml:space="preserve">HOB </w:t>
      </w:r>
      <w:r w:rsidR="00F066D0">
        <w:t xml:space="preserve">Matcher </w:t>
      </w:r>
      <w:r>
        <w:t xml:space="preserve">with be authenticated </w:t>
      </w:r>
      <w:r w:rsidR="00F066D0">
        <w:t xml:space="preserve">at a boundary device in the DMZ zone with </w:t>
      </w:r>
      <w:r>
        <w:t>mutual TLS using certificates as described in the previous section. T</w:t>
      </w:r>
      <w:r w:rsidR="00466AD6">
        <w:t xml:space="preserve">he use of mutual TLS ensures that the transmitted data is encrypted in transit, and that both the caller and receiver trust each other. </w:t>
      </w:r>
      <w:r w:rsidR="00EE5AA1">
        <w:t xml:space="preserve">IP address whitelisting will also be applied so that only the HOB central systems are able to connect to the </w:t>
      </w:r>
      <w:r w:rsidR="00FA503E">
        <w:t xml:space="preserve">HOB </w:t>
      </w:r>
      <w:r w:rsidR="00EE5AA1">
        <w:t>Matcher exposed services.</w:t>
      </w:r>
    </w:p>
    <w:p w14:paraId="2C90DD45" w14:textId="7EEB3358" w:rsidR="005000AE" w:rsidRDefault="00EE5AA1" w:rsidP="00EE5AA1">
      <w:r>
        <w:t xml:space="preserve">Within the Matcher Service Bus, Active Directory will be used for authentication and authorisation of </w:t>
      </w:r>
      <w:r w:rsidR="00F3118E">
        <w:t xml:space="preserve">project/support user </w:t>
      </w:r>
      <w:r w:rsidR="005000AE">
        <w:t xml:space="preserve">access </w:t>
      </w:r>
      <w:r w:rsidR="00F3118E">
        <w:t xml:space="preserve">to </w:t>
      </w:r>
      <w:proofErr w:type="spellStart"/>
      <w:r w:rsidR="00F3118E">
        <w:t>BioSP</w:t>
      </w:r>
      <w:proofErr w:type="spellEnd"/>
      <w:r w:rsidR="00F3118E">
        <w:t xml:space="preserve"> </w:t>
      </w:r>
      <w:r w:rsidR="005000AE">
        <w:t xml:space="preserve">and related tooling </w:t>
      </w:r>
      <w:r w:rsidR="00F3118E">
        <w:t xml:space="preserve">such as </w:t>
      </w:r>
      <w:r w:rsidR="005000AE">
        <w:t xml:space="preserve">BAT manager </w:t>
      </w:r>
      <w:r w:rsidR="00F3118E">
        <w:t>and the d</w:t>
      </w:r>
      <w:r w:rsidR="005000AE">
        <w:t xml:space="preserve">ata </w:t>
      </w:r>
      <w:r w:rsidR="00F3118E">
        <w:t>i</w:t>
      </w:r>
      <w:r w:rsidR="005000AE">
        <w:t>mpex tool</w:t>
      </w:r>
      <w:r w:rsidR="00F3118E">
        <w:t>.</w:t>
      </w:r>
    </w:p>
    <w:p w14:paraId="01FDB2FA" w14:textId="1794726F" w:rsidR="005000AE" w:rsidRDefault="0061089E" w:rsidP="00FB721A">
      <w:r>
        <w:t xml:space="preserve">The Microsoft System </w:t>
      </w:r>
      <w:proofErr w:type="spellStart"/>
      <w:r>
        <w:t>Center</w:t>
      </w:r>
      <w:proofErr w:type="spellEnd"/>
      <w:r>
        <w:t xml:space="preserve"> software used to manage the solution/platform will use Microsoft Active Directory for authentication of project/support user access.</w:t>
      </w:r>
    </w:p>
    <w:p w14:paraId="26A58D97" w14:textId="635850DD" w:rsidR="00563885" w:rsidRDefault="00563885" w:rsidP="00563885">
      <w:pPr>
        <w:pStyle w:val="Heading2"/>
      </w:pPr>
      <w:bookmarkStart w:id="279" w:name="_Toc124950249"/>
      <w:r>
        <w:t>Integrity</w:t>
      </w:r>
      <w:bookmarkEnd w:id="279"/>
    </w:p>
    <w:p w14:paraId="4E232545" w14:textId="4913C093" w:rsidR="00563885" w:rsidRDefault="008D0F6E" w:rsidP="00563885">
      <w:pPr>
        <w:rPr>
          <w:lang w:eastAsia="en-US"/>
        </w:rPr>
      </w:pPr>
      <w:r>
        <w:rPr>
          <w:lang w:eastAsia="en-US"/>
        </w:rPr>
        <w:t>Maintaining the integrity of the system</w:t>
      </w:r>
      <w:r w:rsidR="00341585">
        <w:rPr>
          <w:lang w:eastAsia="en-US"/>
        </w:rPr>
        <w:t>, software</w:t>
      </w:r>
      <w:r>
        <w:rPr>
          <w:lang w:eastAsia="en-US"/>
        </w:rPr>
        <w:t xml:space="preserve"> and the data encompasses </w:t>
      </w:r>
      <w:proofErr w:type="gramStart"/>
      <w:r>
        <w:rPr>
          <w:lang w:eastAsia="en-US"/>
        </w:rPr>
        <w:t>a number of</w:t>
      </w:r>
      <w:proofErr w:type="gramEnd"/>
      <w:r>
        <w:rPr>
          <w:lang w:eastAsia="en-US"/>
        </w:rPr>
        <w:t xml:space="preserve"> aspects and controls:</w:t>
      </w:r>
    </w:p>
    <w:p w14:paraId="5136E3B7" w14:textId="4E0A1EDE" w:rsidR="000141FF" w:rsidRDefault="008D0F6E" w:rsidP="008D0F6E">
      <w:pPr>
        <w:pStyle w:val="ListParagraph"/>
        <w:numPr>
          <w:ilvl w:val="0"/>
          <w:numId w:val="29"/>
        </w:numPr>
      </w:pPr>
      <w:r>
        <w:t xml:space="preserve">Requests </w:t>
      </w:r>
      <w:r w:rsidR="001349FF">
        <w:t xml:space="preserve">from Central systems via the </w:t>
      </w:r>
      <w:r w:rsidR="000141FF">
        <w:t xml:space="preserve">matcher </w:t>
      </w:r>
      <w:r w:rsidR="001349FF">
        <w:t xml:space="preserve">interfaces will </w:t>
      </w:r>
      <w:r w:rsidR="00D84F71">
        <w:t xml:space="preserve">be </w:t>
      </w:r>
      <w:r w:rsidR="00D84F71" w:rsidRPr="00D84F71">
        <w:t xml:space="preserve">validated against the </w:t>
      </w:r>
      <w:r w:rsidR="00D84F71">
        <w:t xml:space="preserve">XML </w:t>
      </w:r>
      <w:r w:rsidR="00D84F71" w:rsidRPr="00D84F71">
        <w:t>schema for both syntactical correctness and semantic integrity</w:t>
      </w:r>
      <w:r w:rsidR="000141FF">
        <w:t>.</w:t>
      </w:r>
    </w:p>
    <w:p w14:paraId="5C3E9024" w14:textId="1BF9502B" w:rsidR="008D0F6E" w:rsidRDefault="000141FF" w:rsidP="008D0F6E">
      <w:pPr>
        <w:pStyle w:val="ListParagraph"/>
        <w:numPr>
          <w:ilvl w:val="0"/>
          <w:numId w:val="29"/>
        </w:numPr>
      </w:pPr>
      <w:r>
        <w:t xml:space="preserve">Data migration will use the matcher interfaces and logic, again providing validation of integrity, </w:t>
      </w:r>
      <w:proofErr w:type="gramStart"/>
      <w:r>
        <w:t>and also</w:t>
      </w:r>
      <w:proofErr w:type="gramEnd"/>
      <w:r>
        <w:t xml:space="preserve"> common processing of messages regardless of whether new or migrated</w:t>
      </w:r>
      <w:r w:rsidR="005D37F6">
        <w:t>.</w:t>
      </w:r>
    </w:p>
    <w:p w14:paraId="72E39748" w14:textId="3167EC16" w:rsidR="000141FF" w:rsidRDefault="00F52E73" w:rsidP="008D0F6E">
      <w:pPr>
        <w:pStyle w:val="ListParagraph"/>
        <w:numPr>
          <w:ilvl w:val="0"/>
          <w:numId w:val="29"/>
        </w:numPr>
      </w:pPr>
      <w:r>
        <w:t>Within the system operations, RBAC controls minimise the number of staff able to perform sensitive operations, and comprehensive audit logging and SIEM monitoring of activities provide the tools to identify and alert on any unauthorised changes to data.</w:t>
      </w:r>
    </w:p>
    <w:p w14:paraId="7AD8E174" w14:textId="19BA2ED0" w:rsidR="00341585" w:rsidRDefault="00341585" w:rsidP="008D0F6E">
      <w:pPr>
        <w:pStyle w:val="ListParagraph"/>
        <w:numPr>
          <w:ilvl w:val="0"/>
          <w:numId w:val="29"/>
        </w:numPr>
      </w:pPr>
      <w:r>
        <w:t>Anti-virus software for malware protection, including regular update of virus definitions</w:t>
      </w:r>
    </w:p>
    <w:p w14:paraId="16A2ACDE" w14:textId="44F92867" w:rsidR="00151DEA" w:rsidRDefault="00151DEA" w:rsidP="008D0F6E">
      <w:pPr>
        <w:pStyle w:val="ListParagraph"/>
        <w:numPr>
          <w:ilvl w:val="0"/>
          <w:numId w:val="29"/>
        </w:numPr>
      </w:pPr>
      <w:r>
        <w:t xml:space="preserve">Regular patching of the environment and emergency release of critical patches as described in </w:t>
      </w:r>
      <w:r w:rsidRPr="00151DEA">
        <w:rPr>
          <w:i/>
          <w:iCs/>
        </w:rPr>
        <w:fldChar w:fldCharType="begin"/>
      </w:r>
      <w:r w:rsidRPr="00151DEA">
        <w:rPr>
          <w:i/>
          <w:iCs/>
        </w:rPr>
        <w:instrText xml:space="preserve"> REF _Ref112341557 \r \h </w:instrText>
      </w:r>
      <w:r>
        <w:rPr>
          <w:i/>
          <w:iCs/>
        </w:rPr>
        <w:instrText xml:space="preserve"> \* MERGEFORMAT </w:instrText>
      </w:r>
      <w:r w:rsidRPr="00151DEA">
        <w:rPr>
          <w:i/>
          <w:iCs/>
        </w:rPr>
      </w:r>
      <w:r w:rsidRPr="00151DEA">
        <w:rPr>
          <w:i/>
          <w:iCs/>
        </w:rPr>
        <w:fldChar w:fldCharType="separate"/>
      </w:r>
      <w:r w:rsidR="003D3CE5">
        <w:rPr>
          <w:i/>
          <w:iCs/>
        </w:rPr>
        <w:t>4.3</w:t>
      </w:r>
      <w:r w:rsidRPr="00151DEA">
        <w:rPr>
          <w:i/>
          <w:iCs/>
        </w:rPr>
        <w:fldChar w:fldCharType="end"/>
      </w:r>
      <w:r w:rsidRPr="00151DEA">
        <w:rPr>
          <w:i/>
          <w:iCs/>
        </w:rPr>
        <w:t xml:space="preserve"> - </w:t>
      </w:r>
      <w:r w:rsidRPr="00151DEA">
        <w:rPr>
          <w:i/>
          <w:iCs/>
        </w:rPr>
        <w:fldChar w:fldCharType="begin"/>
      </w:r>
      <w:r w:rsidRPr="00151DEA">
        <w:rPr>
          <w:i/>
          <w:iCs/>
        </w:rPr>
        <w:instrText xml:space="preserve"> REF _Ref112341557 \h </w:instrText>
      </w:r>
      <w:r>
        <w:rPr>
          <w:i/>
          <w:iCs/>
        </w:rPr>
        <w:instrText xml:space="preserve"> \* MERGEFORMAT </w:instrText>
      </w:r>
      <w:r w:rsidRPr="00151DEA">
        <w:rPr>
          <w:i/>
          <w:iCs/>
        </w:rPr>
      </w:r>
      <w:r w:rsidRPr="00151DEA">
        <w:rPr>
          <w:i/>
          <w:iCs/>
        </w:rPr>
        <w:fldChar w:fldCharType="separate"/>
      </w:r>
      <w:r w:rsidR="003D3CE5" w:rsidRPr="003D3CE5">
        <w:rPr>
          <w:i/>
          <w:iCs/>
        </w:rPr>
        <w:t>Patching</w:t>
      </w:r>
      <w:r w:rsidRPr="00151DEA">
        <w:rPr>
          <w:i/>
          <w:iCs/>
        </w:rPr>
        <w:fldChar w:fldCharType="end"/>
      </w:r>
    </w:p>
    <w:p w14:paraId="0F9107A0" w14:textId="4E9A5334" w:rsidR="00151DEA" w:rsidRPr="00563885" w:rsidRDefault="00E87566" w:rsidP="008D0F6E">
      <w:pPr>
        <w:pStyle w:val="ListParagraph"/>
        <w:numPr>
          <w:ilvl w:val="0"/>
          <w:numId w:val="29"/>
        </w:numPr>
      </w:pPr>
      <w:r>
        <w:t xml:space="preserve">Intrusion detection scanning at the network boundary to identify and block malicious inbound requests </w:t>
      </w:r>
    </w:p>
    <w:p w14:paraId="130BD8CC" w14:textId="4DDC2EE8" w:rsidR="00F134C4" w:rsidRDefault="00F134C4" w:rsidP="00563885">
      <w:pPr>
        <w:pStyle w:val="Heading2"/>
      </w:pPr>
      <w:bookmarkStart w:id="280" w:name="_Ref112258891"/>
      <w:bookmarkStart w:id="281" w:name="_Toc124950250"/>
      <w:r>
        <w:t xml:space="preserve">Audit </w:t>
      </w:r>
      <w:r w:rsidR="00563885">
        <w:t xml:space="preserve">(including </w:t>
      </w:r>
      <w:r w:rsidR="00C46128">
        <w:t xml:space="preserve">additional </w:t>
      </w:r>
      <w:r>
        <w:t>solution)</w:t>
      </w:r>
      <w:bookmarkEnd w:id="280"/>
      <w:bookmarkEnd w:id="281"/>
    </w:p>
    <w:p w14:paraId="780B570D" w14:textId="130057F2" w:rsidR="008152F4" w:rsidRDefault="000543FC" w:rsidP="00DB7FCE">
      <w:pPr>
        <w:rPr>
          <w:lang w:eastAsia="en-US"/>
        </w:rPr>
      </w:pPr>
      <w:r>
        <w:rPr>
          <w:lang w:eastAsia="en-US"/>
        </w:rPr>
        <w:t xml:space="preserve">There is an </w:t>
      </w:r>
      <w:r w:rsidR="00534CA5">
        <w:rPr>
          <w:lang w:eastAsia="en-US"/>
        </w:rPr>
        <w:t xml:space="preserve">addition </w:t>
      </w:r>
      <w:r>
        <w:rPr>
          <w:lang w:eastAsia="en-US"/>
        </w:rPr>
        <w:t>solution requested to implement a</w:t>
      </w:r>
      <w:r w:rsidR="008152F4">
        <w:rPr>
          <w:lang w:eastAsia="en-US"/>
        </w:rPr>
        <w:t xml:space="preserve"> new</w:t>
      </w:r>
      <w:r>
        <w:rPr>
          <w:lang w:eastAsia="en-US"/>
        </w:rPr>
        <w:t xml:space="preserve"> </w:t>
      </w:r>
      <w:r w:rsidR="006D740C">
        <w:rPr>
          <w:lang w:eastAsia="en-US"/>
        </w:rPr>
        <w:t xml:space="preserve">MES </w:t>
      </w:r>
      <w:r>
        <w:rPr>
          <w:lang w:eastAsia="en-US"/>
        </w:rPr>
        <w:t>audit search solution.</w:t>
      </w:r>
      <w:r w:rsidR="00497D33">
        <w:rPr>
          <w:lang w:eastAsia="en-US"/>
        </w:rPr>
        <w:t xml:space="preserve"> </w:t>
      </w:r>
    </w:p>
    <w:p w14:paraId="1BA9DAA8" w14:textId="74F7B7B3" w:rsidR="008152F4" w:rsidRDefault="00730461" w:rsidP="00DB7FCE">
      <w:pPr>
        <w:rPr>
          <w:lang w:eastAsia="en-US"/>
        </w:rPr>
      </w:pPr>
      <w:r>
        <w:rPr>
          <w:lang w:eastAsia="en-US"/>
        </w:rPr>
        <w:lastRenderedPageBreak/>
        <w:t xml:space="preserve">This is based on an </w:t>
      </w:r>
      <w:proofErr w:type="gramStart"/>
      <w:r>
        <w:rPr>
          <w:lang w:eastAsia="en-US"/>
        </w:rPr>
        <w:t>open source</w:t>
      </w:r>
      <w:proofErr w:type="gramEnd"/>
      <w:r>
        <w:rPr>
          <w:lang w:eastAsia="en-US"/>
        </w:rPr>
        <w:t xml:space="preserve"> search solution to ingest logs from the MES servers, to index these in a search repository and to enable fast searching and dashboarding of this log data.</w:t>
      </w:r>
    </w:p>
    <w:p w14:paraId="3FB157E2" w14:textId="5B9076C1" w:rsidR="00393AF6" w:rsidRDefault="00393AF6" w:rsidP="00DB7FCE">
      <w:pPr>
        <w:rPr>
          <w:lang w:eastAsia="en-US"/>
        </w:rPr>
      </w:pPr>
      <w:r>
        <w:rPr>
          <w:lang w:eastAsia="en-US"/>
        </w:rPr>
        <w:t>The designs shared during the ITT process have included both Elastic</w:t>
      </w:r>
      <w:r w:rsidR="00F303B3">
        <w:rPr>
          <w:lang w:eastAsia="en-US"/>
        </w:rPr>
        <w:t>s</w:t>
      </w:r>
      <w:r>
        <w:rPr>
          <w:lang w:eastAsia="en-US"/>
        </w:rPr>
        <w:t>earch and OpenSearch as the technology implementation. Both originate from the same source (Elastic</w:t>
      </w:r>
      <w:r w:rsidR="00F303B3">
        <w:rPr>
          <w:lang w:eastAsia="en-US"/>
        </w:rPr>
        <w:t>s</w:t>
      </w:r>
      <w:r>
        <w:rPr>
          <w:lang w:eastAsia="en-US"/>
        </w:rPr>
        <w:t xml:space="preserve">earch), with OpenSearch being an AWS fork of the project. We are able to work with either </w:t>
      </w:r>
      <w:proofErr w:type="gramStart"/>
      <w:r>
        <w:rPr>
          <w:lang w:eastAsia="en-US"/>
        </w:rPr>
        <w:t xml:space="preserve">technology, </w:t>
      </w:r>
      <w:r w:rsidR="00F3219F">
        <w:rPr>
          <w:lang w:eastAsia="en-US"/>
        </w:rPr>
        <w:t>and</w:t>
      </w:r>
      <w:proofErr w:type="gramEnd"/>
      <w:r>
        <w:rPr>
          <w:lang w:eastAsia="en-US"/>
        </w:rPr>
        <w:t xml:space="preserve"> propose </w:t>
      </w:r>
      <w:r w:rsidR="00F3219F">
        <w:rPr>
          <w:lang w:eastAsia="en-US"/>
        </w:rPr>
        <w:t xml:space="preserve">to undertake </w:t>
      </w:r>
      <w:r>
        <w:rPr>
          <w:lang w:eastAsia="en-US"/>
        </w:rPr>
        <w:t xml:space="preserve">an architectural decision </w:t>
      </w:r>
      <w:r w:rsidR="00F3219F">
        <w:rPr>
          <w:lang w:eastAsia="en-US"/>
        </w:rPr>
        <w:t xml:space="preserve">with the Authority and </w:t>
      </w:r>
      <w:proofErr w:type="spellStart"/>
      <w:r w:rsidR="00F3219F">
        <w:rPr>
          <w:lang w:eastAsia="en-US"/>
        </w:rPr>
        <w:t>Idemia</w:t>
      </w:r>
      <w:proofErr w:type="spellEnd"/>
      <w:r w:rsidR="00F3219F">
        <w:rPr>
          <w:lang w:eastAsia="en-US"/>
        </w:rPr>
        <w:t xml:space="preserve"> </w:t>
      </w:r>
      <w:r>
        <w:rPr>
          <w:lang w:eastAsia="en-US"/>
        </w:rPr>
        <w:t xml:space="preserve">at the start of our engagement to finalise this </w:t>
      </w:r>
      <w:r w:rsidR="00F3219F">
        <w:rPr>
          <w:lang w:eastAsia="en-US"/>
        </w:rPr>
        <w:t>selection</w:t>
      </w:r>
      <w:r>
        <w:rPr>
          <w:lang w:eastAsia="en-US"/>
        </w:rPr>
        <w:t>. Our experience has been that for ‘host your own’ solutions Elastic</w:t>
      </w:r>
      <w:r w:rsidR="00F303B3">
        <w:rPr>
          <w:lang w:eastAsia="en-US"/>
        </w:rPr>
        <w:t>s</w:t>
      </w:r>
      <w:r>
        <w:rPr>
          <w:lang w:eastAsia="en-US"/>
        </w:rPr>
        <w:t xml:space="preserve">earch has a </w:t>
      </w:r>
      <w:r w:rsidR="00F303B3">
        <w:rPr>
          <w:lang w:eastAsia="en-US"/>
        </w:rPr>
        <w:t>significantly</w:t>
      </w:r>
      <w:r>
        <w:rPr>
          <w:lang w:eastAsia="en-US"/>
        </w:rPr>
        <w:t xml:space="preserve"> bigger user-base, contributor community, support structure and reference implementations whereas </w:t>
      </w:r>
      <w:r w:rsidR="00F303B3">
        <w:rPr>
          <w:lang w:eastAsia="en-US"/>
        </w:rPr>
        <w:t xml:space="preserve">OpenSearch is </w:t>
      </w:r>
      <w:r w:rsidR="00DF5990">
        <w:rPr>
          <w:lang w:eastAsia="en-US"/>
        </w:rPr>
        <w:t>predominantly used by AWS for their managed search service.</w:t>
      </w:r>
    </w:p>
    <w:p w14:paraId="591CC80C" w14:textId="12DC5CD4" w:rsidR="00730479" w:rsidRDefault="006F7CD7" w:rsidP="00DB7FCE">
      <w:pPr>
        <w:rPr>
          <w:lang w:eastAsia="en-US"/>
        </w:rPr>
      </w:pPr>
      <w:r>
        <w:rPr>
          <w:lang w:eastAsia="en-US"/>
        </w:rPr>
        <w:t xml:space="preserve">We </w:t>
      </w:r>
      <w:r w:rsidR="00DF5990">
        <w:rPr>
          <w:lang w:eastAsia="en-US"/>
        </w:rPr>
        <w:t>have experience implementi</w:t>
      </w:r>
      <w:r w:rsidR="00DF5990" w:rsidRPr="00DF5990">
        <w:rPr>
          <w:lang w:eastAsia="en-US"/>
        </w:rPr>
        <w:t xml:space="preserve">ng </w:t>
      </w:r>
      <w:r w:rsidRPr="00DF5990">
        <w:rPr>
          <w:lang w:eastAsia="en-US"/>
        </w:rPr>
        <w:t>Elastic</w:t>
      </w:r>
      <w:r w:rsidR="00F303B3" w:rsidRPr="00AB059C">
        <w:rPr>
          <w:lang w:eastAsia="en-US"/>
        </w:rPr>
        <w:t>s</w:t>
      </w:r>
      <w:r w:rsidRPr="00DF5990">
        <w:rPr>
          <w:lang w:eastAsia="en-US"/>
        </w:rPr>
        <w:t xml:space="preserve">earch / </w:t>
      </w:r>
      <w:proofErr w:type="spellStart"/>
      <w:r w:rsidRPr="00DF5990">
        <w:rPr>
          <w:lang w:eastAsia="en-US"/>
        </w:rPr>
        <w:t>LogStash</w:t>
      </w:r>
      <w:proofErr w:type="spellEnd"/>
      <w:r w:rsidRPr="00DF5990">
        <w:rPr>
          <w:lang w:eastAsia="en-US"/>
        </w:rPr>
        <w:t xml:space="preserve"> / Kibana (ELK) solution</w:t>
      </w:r>
      <w:r w:rsidR="00DF5990" w:rsidRPr="00AB059C">
        <w:rPr>
          <w:lang w:eastAsia="en-US"/>
        </w:rPr>
        <w:t>s</w:t>
      </w:r>
      <w:r w:rsidRPr="00DF5990">
        <w:rPr>
          <w:lang w:eastAsia="en-US"/>
        </w:rPr>
        <w:t xml:space="preserve"> on a similar basis to that outlined in the </w:t>
      </w:r>
      <w:proofErr w:type="spellStart"/>
      <w:r w:rsidRPr="00DF5990">
        <w:rPr>
          <w:lang w:eastAsia="en-US"/>
        </w:rPr>
        <w:t>Idemia</w:t>
      </w:r>
      <w:proofErr w:type="spellEnd"/>
      <w:r w:rsidRPr="00DF5990">
        <w:rPr>
          <w:lang w:eastAsia="en-US"/>
        </w:rPr>
        <w:t xml:space="preserve"> design. </w:t>
      </w:r>
      <w:r w:rsidR="008205A0" w:rsidRPr="00DF5990">
        <w:rPr>
          <w:lang w:eastAsia="en-US"/>
        </w:rPr>
        <w:t xml:space="preserve">We operate ELK based solutions for searching operational log data with several high-criticality public sector clients and this </w:t>
      </w:r>
      <w:r w:rsidR="000907BD" w:rsidRPr="00DF5990">
        <w:rPr>
          <w:lang w:eastAsia="en-US"/>
        </w:rPr>
        <w:t>is an effective approach for aggregating and searching detailed log records</w:t>
      </w:r>
      <w:r w:rsidR="00486DF7" w:rsidRPr="00DF5990">
        <w:rPr>
          <w:lang w:eastAsia="en-US"/>
        </w:rPr>
        <w:t xml:space="preserve"> compared with searching flat log records</w:t>
      </w:r>
      <w:r w:rsidR="000907BD" w:rsidRPr="00DF5990">
        <w:rPr>
          <w:lang w:eastAsia="en-US"/>
        </w:rPr>
        <w:t>.</w:t>
      </w:r>
      <w:r w:rsidR="003F741A">
        <w:rPr>
          <w:lang w:eastAsia="en-US"/>
        </w:rPr>
        <w:t xml:space="preserve"> </w:t>
      </w:r>
      <w:r w:rsidR="00DF5990">
        <w:rPr>
          <w:lang w:eastAsia="en-US"/>
        </w:rPr>
        <w:t xml:space="preserve">If </w:t>
      </w:r>
      <w:proofErr w:type="spellStart"/>
      <w:r w:rsidR="00DF5990">
        <w:rPr>
          <w:lang w:eastAsia="en-US"/>
        </w:rPr>
        <w:t>Opensearch</w:t>
      </w:r>
      <w:proofErr w:type="spellEnd"/>
      <w:r w:rsidR="00DF5990">
        <w:rPr>
          <w:lang w:eastAsia="en-US"/>
        </w:rPr>
        <w:t xml:space="preserve"> is </w:t>
      </w:r>
      <w:proofErr w:type="gramStart"/>
      <w:r w:rsidR="00DF5990">
        <w:rPr>
          <w:lang w:eastAsia="en-US"/>
        </w:rPr>
        <w:t>selected</w:t>
      </w:r>
      <w:proofErr w:type="gramEnd"/>
      <w:r w:rsidR="00DF5990">
        <w:rPr>
          <w:lang w:eastAsia="en-US"/>
        </w:rPr>
        <w:t xml:space="preserve"> we would seek to identify parallels from earlier ELK installations as the basis for the implementation.</w:t>
      </w:r>
    </w:p>
    <w:p w14:paraId="5F4A6B33" w14:textId="3871B727" w:rsidR="003E0DFA" w:rsidRDefault="003F741A" w:rsidP="00DB7FCE">
      <w:pPr>
        <w:rPr>
          <w:lang w:eastAsia="en-US"/>
        </w:rPr>
      </w:pPr>
      <w:r>
        <w:rPr>
          <w:lang w:eastAsia="en-US"/>
        </w:rPr>
        <w:t xml:space="preserve">In-line with the proposed design, six additional virtual hosts will be added to </w:t>
      </w:r>
      <w:r w:rsidR="00624570">
        <w:rPr>
          <w:lang w:eastAsia="en-US"/>
        </w:rPr>
        <w:t xml:space="preserve">each of production, pre-production 2 and pre-production 1 to host the </w:t>
      </w:r>
      <w:r w:rsidR="00DF5990">
        <w:rPr>
          <w:lang w:eastAsia="en-US"/>
        </w:rPr>
        <w:t xml:space="preserve">search </w:t>
      </w:r>
      <w:r w:rsidR="00CF4E06">
        <w:rPr>
          <w:lang w:eastAsia="en-US"/>
        </w:rPr>
        <w:t>solution component</w:t>
      </w:r>
      <w:r w:rsidR="002F491A">
        <w:rPr>
          <w:lang w:eastAsia="en-US"/>
        </w:rPr>
        <w:t>s, as well as 2 for development/test purposes.</w:t>
      </w:r>
      <w:r w:rsidR="00C8140F">
        <w:rPr>
          <w:lang w:eastAsia="en-US"/>
        </w:rPr>
        <w:t xml:space="preserve"> These</w:t>
      </w:r>
      <w:r w:rsidR="00DF5990">
        <w:rPr>
          <w:lang w:eastAsia="en-US"/>
        </w:rPr>
        <w:t xml:space="preserve"> virtual hosts</w:t>
      </w:r>
      <w:r w:rsidR="00C8140F">
        <w:rPr>
          <w:lang w:eastAsia="en-US"/>
        </w:rPr>
        <w:t xml:space="preserve"> are expected to be provisioned from existing capacity on the host machines.</w:t>
      </w:r>
    </w:p>
    <w:p w14:paraId="3911E5D2" w14:textId="7BE059E6" w:rsidR="001D5BCF" w:rsidRDefault="001D5BCF" w:rsidP="001D5BCF">
      <w:pPr>
        <w:rPr>
          <w:lang w:eastAsia="en-US"/>
        </w:rPr>
      </w:pPr>
    </w:p>
    <w:tbl>
      <w:tblPr>
        <w:tblStyle w:val="GridTable1Light-Accent5"/>
        <w:tblW w:w="5000" w:type="pct"/>
        <w:tblLook w:val="04A0" w:firstRow="1" w:lastRow="0" w:firstColumn="1" w:lastColumn="0" w:noHBand="0" w:noVBand="1"/>
      </w:tblPr>
      <w:tblGrid>
        <w:gridCol w:w="1561"/>
        <w:gridCol w:w="3256"/>
        <w:gridCol w:w="3271"/>
        <w:gridCol w:w="922"/>
      </w:tblGrid>
      <w:tr w:rsidR="00730479" w14:paraId="0087A7D6"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pct"/>
            <w:shd w:val="clear" w:color="auto" w:fill="DEEAF6" w:themeFill="accent1" w:themeFillTint="33"/>
          </w:tcPr>
          <w:p w14:paraId="4E7305B6" w14:textId="77777777" w:rsidR="00730479" w:rsidRPr="008F6B5F" w:rsidRDefault="00730479" w:rsidP="004E574B">
            <w:pPr>
              <w:spacing w:before="20" w:after="20"/>
              <w:rPr>
                <w:rFonts w:cs="Arial"/>
              </w:rPr>
            </w:pPr>
            <w:r>
              <w:rPr>
                <w:rFonts w:cs="Arial"/>
              </w:rPr>
              <w:t>Environment</w:t>
            </w:r>
          </w:p>
        </w:tc>
        <w:tc>
          <w:tcPr>
            <w:tcW w:w="1567" w:type="pct"/>
            <w:shd w:val="clear" w:color="auto" w:fill="DEEAF6" w:themeFill="accent1" w:themeFillTint="33"/>
          </w:tcPr>
          <w:p w14:paraId="2DAF027E" w14:textId="77777777" w:rsidR="00730479" w:rsidRPr="008F6B5F" w:rsidRDefault="00730479" w:rsidP="004E574B">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DC1</w:t>
            </w:r>
          </w:p>
        </w:tc>
        <w:tc>
          <w:tcPr>
            <w:tcW w:w="1573" w:type="pct"/>
            <w:shd w:val="clear" w:color="auto" w:fill="DEEAF6" w:themeFill="accent1" w:themeFillTint="33"/>
          </w:tcPr>
          <w:p w14:paraId="2DFF5A6A" w14:textId="77777777" w:rsidR="00730479" w:rsidRPr="008F6B5F" w:rsidRDefault="00730479" w:rsidP="004E574B">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DC2</w:t>
            </w:r>
          </w:p>
        </w:tc>
        <w:tc>
          <w:tcPr>
            <w:tcW w:w="598" w:type="pct"/>
            <w:shd w:val="clear" w:color="auto" w:fill="DEEAF6" w:themeFill="accent1" w:themeFillTint="33"/>
          </w:tcPr>
          <w:p w14:paraId="383C68A7" w14:textId="77777777" w:rsidR="00730479" w:rsidRDefault="00730479" w:rsidP="004E574B">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Total</w:t>
            </w:r>
          </w:p>
        </w:tc>
      </w:tr>
      <w:tr w:rsidR="00730479" w:rsidRPr="008F6B5F" w14:paraId="4FD1C65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Align w:val="center"/>
          </w:tcPr>
          <w:p w14:paraId="6F3E760F" w14:textId="77777777" w:rsidR="00730479" w:rsidRPr="008F6B5F" w:rsidRDefault="00730479" w:rsidP="004E574B">
            <w:pPr>
              <w:spacing w:before="20" w:after="20"/>
              <w:rPr>
                <w:rFonts w:cs="Arial"/>
                <w:b w:val="0"/>
                <w:bCs w:val="0"/>
                <w:lang w:eastAsia="en-US"/>
              </w:rPr>
            </w:pPr>
            <w:r>
              <w:rPr>
                <w:rFonts w:cs="Arial"/>
                <w:b w:val="0"/>
                <w:bCs w:val="0"/>
                <w:lang w:eastAsia="en-US"/>
              </w:rPr>
              <w:t>Production</w:t>
            </w:r>
          </w:p>
        </w:tc>
        <w:tc>
          <w:tcPr>
            <w:tcW w:w="1567" w:type="pct"/>
            <w:vAlign w:val="center"/>
          </w:tcPr>
          <w:p w14:paraId="4A441BEE" w14:textId="09DD7DF9" w:rsidR="00730479" w:rsidRPr="008F6B5F" w:rsidRDefault="00E90086"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3</w:t>
            </w:r>
            <w:r w:rsidR="00730479">
              <w:rPr>
                <w:rFonts w:cs="Arial"/>
                <w:bCs/>
              </w:rPr>
              <w:t xml:space="preserve"> new </w:t>
            </w:r>
            <w:r>
              <w:rPr>
                <w:rFonts w:cs="Arial"/>
                <w:bCs/>
              </w:rPr>
              <w:t xml:space="preserve">RHEL </w:t>
            </w:r>
            <w:r w:rsidR="00730479">
              <w:rPr>
                <w:rFonts w:cs="Arial"/>
                <w:bCs/>
              </w:rPr>
              <w:t>virtual host</w:t>
            </w:r>
            <w:r>
              <w:rPr>
                <w:rFonts w:cs="Arial"/>
                <w:bCs/>
              </w:rPr>
              <w:t>s</w:t>
            </w:r>
          </w:p>
        </w:tc>
        <w:tc>
          <w:tcPr>
            <w:tcW w:w="1573" w:type="pct"/>
            <w:vAlign w:val="center"/>
          </w:tcPr>
          <w:p w14:paraId="31F04FDB" w14:textId="78E2A4F3" w:rsidR="00730479" w:rsidRPr="008F6B5F" w:rsidRDefault="00E90086"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3 new RHEL virtual hosts</w:t>
            </w:r>
          </w:p>
        </w:tc>
        <w:tc>
          <w:tcPr>
            <w:tcW w:w="598" w:type="pct"/>
          </w:tcPr>
          <w:p w14:paraId="6B344897" w14:textId="6DD16083" w:rsidR="00730479" w:rsidRPr="008F6B5F" w:rsidRDefault="001E2D00" w:rsidP="004E574B">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6</w:t>
            </w:r>
          </w:p>
        </w:tc>
      </w:tr>
      <w:tr w:rsidR="00730479" w:rsidRPr="008F6B5F" w14:paraId="21AB8AA1"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Align w:val="center"/>
          </w:tcPr>
          <w:p w14:paraId="3DB39ADA" w14:textId="77777777" w:rsidR="00730479" w:rsidRPr="008F6B5F" w:rsidRDefault="00730479" w:rsidP="00730479">
            <w:pPr>
              <w:spacing w:before="20" w:after="20"/>
              <w:rPr>
                <w:rFonts w:cs="Arial"/>
                <w:b w:val="0"/>
              </w:rPr>
            </w:pPr>
            <w:r>
              <w:rPr>
                <w:rFonts w:cs="Arial"/>
                <w:b w:val="0"/>
              </w:rPr>
              <w:t>Pre-production 1</w:t>
            </w:r>
          </w:p>
        </w:tc>
        <w:tc>
          <w:tcPr>
            <w:tcW w:w="1567" w:type="pct"/>
          </w:tcPr>
          <w:p w14:paraId="2E487876" w14:textId="6467CF71" w:rsidR="00730479" w:rsidRPr="008F6B5F" w:rsidRDefault="00E90086" w:rsidP="00730479">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3 new RHEL virtual hosts</w:t>
            </w:r>
          </w:p>
        </w:tc>
        <w:tc>
          <w:tcPr>
            <w:tcW w:w="1573" w:type="pct"/>
          </w:tcPr>
          <w:p w14:paraId="2D42037C" w14:textId="0287874A" w:rsidR="00730479" w:rsidRPr="008F6B5F" w:rsidRDefault="00E90086" w:rsidP="00730479">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3 new RHEL virtual hosts</w:t>
            </w:r>
          </w:p>
        </w:tc>
        <w:tc>
          <w:tcPr>
            <w:tcW w:w="598" w:type="pct"/>
          </w:tcPr>
          <w:p w14:paraId="588C83DD" w14:textId="3BA66D9B" w:rsidR="00730479" w:rsidRPr="008F6B5F" w:rsidRDefault="001E2D00" w:rsidP="00730479">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6</w:t>
            </w:r>
          </w:p>
        </w:tc>
      </w:tr>
      <w:tr w:rsidR="00E90086" w:rsidRPr="008F6B5F" w14:paraId="7613473D"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Align w:val="center"/>
          </w:tcPr>
          <w:p w14:paraId="4CF2180E" w14:textId="77777777" w:rsidR="00E90086" w:rsidRPr="008F6B5F" w:rsidRDefault="00E90086" w:rsidP="00E90086">
            <w:pPr>
              <w:spacing w:before="20" w:after="20"/>
              <w:rPr>
                <w:rFonts w:cs="Arial"/>
                <w:b w:val="0"/>
              </w:rPr>
            </w:pPr>
            <w:r>
              <w:rPr>
                <w:rFonts w:cs="Arial"/>
                <w:b w:val="0"/>
              </w:rPr>
              <w:t>Pre-production 2</w:t>
            </w:r>
          </w:p>
        </w:tc>
        <w:tc>
          <w:tcPr>
            <w:tcW w:w="1567" w:type="pct"/>
          </w:tcPr>
          <w:p w14:paraId="7E91BB8E" w14:textId="494B8C9B" w:rsidR="00E90086" w:rsidRPr="008F6B5F" w:rsidRDefault="00E90086" w:rsidP="00E90086">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7E7641">
              <w:rPr>
                <w:rFonts w:cs="Arial"/>
                <w:bCs/>
              </w:rPr>
              <w:t>3 new RHEL virtual hosts</w:t>
            </w:r>
          </w:p>
        </w:tc>
        <w:tc>
          <w:tcPr>
            <w:tcW w:w="1573" w:type="pct"/>
          </w:tcPr>
          <w:p w14:paraId="37D53B0F" w14:textId="23C2509F" w:rsidR="00E90086" w:rsidRPr="008F6B5F" w:rsidRDefault="00E90086" w:rsidP="00E90086">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7E7641">
              <w:rPr>
                <w:rFonts w:cs="Arial"/>
                <w:bCs/>
              </w:rPr>
              <w:t>3 new RHEL virtual hosts</w:t>
            </w:r>
          </w:p>
        </w:tc>
        <w:tc>
          <w:tcPr>
            <w:tcW w:w="598" w:type="pct"/>
          </w:tcPr>
          <w:p w14:paraId="0A478DB0" w14:textId="5BB53AD8" w:rsidR="00E90086" w:rsidRPr="008F6B5F" w:rsidRDefault="001E2D00" w:rsidP="00E90086">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6</w:t>
            </w:r>
          </w:p>
        </w:tc>
      </w:tr>
      <w:tr w:rsidR="00730479" w:rsidRPr="008F6B5F" w14:paraId="331FD2CC"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Align w:val="center"/>
          </w:tcPr>
          <w:p w14:paraId="5CA0F91A" w14:textId="7613AEB5" w:rsidR="00730479" w:rsidRPr="008F6B5F" w:rsidRDefault="00730479" w:rsidP="004E574B">
            <w:pPr>
              <w:spacing w:before="20" w:after="20"/>
              <w:rPr>
                <w:rFonts w:cs="Arial"/>
                <w:b w:val="0"/>
              </w:rPr>
            </w:pPr>
            <w:r>
              <w:rPr>
                <w:rFonts w:cs="Arial"/>
                <w:b w:val="0"/>
              </w:rPr>
              <w:t>Platform staging</w:t>
            </w:r>
            <w:r w:rsidR="00DA5CF6">
              <w:rPr>
                <w:rFonts w:cs="Arial"/>
                <w:b w:val="0"/>
              </w:rPr>
              <w:t>/dev</w:t>
            </w:r>
          </w:p>
        </w:tc>
        <w:tc>
          <w:tcPr>
            <w:tcW w:w="1567" w:type="pct"/>
            <w:vAlign w:val="center"/>
          </w:tcPr>
          <w:p w14:paraId="268143B9" w14:textId="7F4215A3" w:rsidR="00730479" w:rsidRPr="008F6B5F"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1</w:t>
            </w:r>
          </w:p>
        </w:tc>
        <w:tc>
          <w:tcPr>
            <w:tcW w:w="1573" w:type="pct"/>
            <w:vAlign w:val="center"/>
          </w:tcPr>
          <w:p w14:paraId="480FCB8D" w14:textId="6078C05C" w:rsidR="00730479" w:rsidRPr="008F6B5F"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1</w:t>
            </w:r>
          </w:p>
        </w:tc>
        <w:tc>
          <w:tcPr>
            <w:tcW w:w="598" w:type="pct"/>
          </w:tcPr>
          <w:p w14:paraId="2100B4AB" w14:textId="2055CD68" w:rsidR="00730479" w:rsidRPr="008F6B5F"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2</w:t>
            </w:r>
          </w:p>
        </w:tc>
      </w:tr>
      <w:tr w:rsidR="00730479" w:rsidRPr="004E574B" w14:paraId="488C28B0"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0" w:type="pct"/>
            <w:vAlign w:val="center"/>
          </w:tcPr>
          <w:p w14:paraId="66E6AB4E" w14:textId="77777777" w:rsidR="00730479" w:rsidRPr="004E574B" w:rsidRDefault="00730479" w:rsidP="004E574B">
            <w:pPr>
              <w:spacing w:before="20" w:after="20"/>
              <w:rPr>
                <w:rFonts w:cs="Arial"/>
                <w:bCs w:val="0"/>
              </w:rPr>
            </w:pPr>
            <w:r w:rsidRPr="004E574B">
              <w:rPr>
                <w:rFonts w:cs="Arial"/>
                <w:bCs w:val="0"/>
              </w:rPr>
              <w:t>Total</w:t>
            </w:r>
          </w:p>
        </w:tc>
        <w:tc>
          <w:tcPr>
            <w:tcW w:w="1567" w:type="pct"/>
            <w:vAlign w:val="center"/>
          </w:tcPr>
          <w:p w14:paraId="3A46CF50" w14:textId="5997CF4A" w:rsidR="00730479" w:rsidRPr="004E574B"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b/>
              </w:rPr>
            </w:pPr>
            <w:r>
              <w:rPr>
                <w:rFonts w:cs="Arial"/>
                <w:b/>
              </w:rPr>
              <w:t>10</w:t>
            </w:r>
          </w:p>
        </w:tc>
        <w:tc>
          <w:tcPr>
            <w:tcW w:w="1573" w:type="pct"/>
            <w:vAlign w:val="center"/>
          </w:tcPr>
          <w:p w14:paraId="498C1331" w14:textId="7D5759A5" w:rsidR="00730479" w:rsidRPr="004E574B"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b/>
              </w:rPr>
            </w:pPr>
            <w:r>
              <w:rPr>
                <w:rFonts w:cs="Arial"/>
                <w:b/>
              </w:rPr>
              <w:t>10</w:t>
            </w:r>
          </w:p>
        </w:tc>
        <w:tc>
          <w:tcPr>
            <w:tcW w:w="598" w:type="pct"/>
          </w:tcPr>
          <w:p w14:paraId="1DC9248E" w14:textId="434E4B60" w:rsidR="00730479" w:rsidRPr="004E574B" w:rsidRDefault="00DA5CF6" w:rsidP="004E574B">
            <w:pPr>
              <w:spacing w:before="20" w:after="20"/>
              <w:cnfStyle w:val="000000000000" w:firstRow="0" w:lastRow="0" w:firstColumn="0" w:lastColumn="0" w:oddVBand="0" w:evenVBand="0" w:oddHBand="0" w:evenHBand="0" w:firstRowFirstColumn="0" w:firstRowLastColumn="0" w:lastRowFirstColumn="0" w:lastRowLastColumn="0"/>
              <w:rPr>
                <w:rFonts w:cs="Arial"/>
                <w:b/>
                <w:color w:val="000000"/>
              </w:rPr>
            </w:pPr>
            <w:r>
              <w:rPr>
                <w:rFonts w:cs="Arial"/>
                <w:b/>
                <w:color w:val="000000"/>
              </w:rPr>
              <w:t>20</w:t>
            </w:r>
          </w:p>
        </w:tc>
      </w:tr>
    </w:tbl>
    <w:p w14:paraId="4D928098" w14:textId="77777777" w:rsidR="002F491A" w:rsidRDefault="002F491A" w:rsidP="002F491A"/>
    <w:p w14:paraId="36C4F9E0" w14:textId="5388E947" w:rsidR="002F491A" w:rsidRDefault="002F491A" w:rsidP="002F491A">
      <w:r>
        <w:t>The additional VMs for MES audit will require the additional software licences to be added to the bill of materials.</w:t>
      </w:r>
    </w:p>
    <w:p w14:paraId="3DB2E589" w14:textId="77777777" w:rsidR="002F491A" w:rsidRDefault="002F491A" w:rsidP="002F491A"/>
    <w:tbl>
      <w:tblPr>
        <w:tblStyle w:val="GridTable1Light-Accent5"/>
        <w:tblW w:w="4875" w:type="pct"/>
        <w:tblLook w:val="04A0" w:firstRow="1" w:lastRow="0" w:firstColumn="1" w:lastColumn="0" w:noHBand="0" w:noVBand="1"/>
      </w:tblPr>
      <w:tblGrid>
        <w:gridCol w:w="6232"/>
        <w:gridCol w:w="2553"/>
      </w:tblGrid>
      <w:tr w:rsidR="002F491A" w:rsidRPr="008F6B5F" w14:paraId="1555D313" w14:textId="77777777" w:rsidTr="00AB059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47" w:type="pct"/>
            <w:shd w:val="clear" w:color="auto" w:fill="DEEAF6" w:themeFill="accent1" w:themeFillTint="33"/>
          </w:tcPr>
          <w:p w14:paraId="131C8679" w14:textId="77777777" w:rsidR="002F491A" w:rsidRPr="008F6B5F" w:rsidRDefault="002F491A" w:rsidP="004E574B">
            <w:pPr>
              <w:spacing w:before="20" w:after="20"/>
              <w:rPr>
                <w:rFonts w:cs="Arial"/>
              </w:rPr>
            </w:pPr>
            <w:r>
              <w:rPr>
                <w:rFonts w:cs="Arial"/>
              </w:rPr>
              <w:t>Software Licences</w:t>
            </w:r>
          </w:p>
        </w:tc>
        <w:tc>
          <w:tcPr>
            <w:tcW w:w="1453" w:type="pct"/>
            <w:shd w:val="clear" w:color="auto" w:fill="DEEAF6" w:themeFill="accent1" w:themeFillTint="33"/>
          </w:tcPr>
          <w:p w14:paraId="485F914B" w14:textId="77777777" w:rsidR="002F491A" w:rsidRPr="008F6B5F" w:rsidRDefault="002F491A" w:rsidP="004E574B">
            <w:pPr>
              <w:spacing w:before="20" w:after="20"/>
              <w:cnfStyle w:val="100000000000" w:firstRow="1" w:lastRow="0" w:firstColumn="0" w:lastColumn="0" w:oddVBand="0" w:evenVBand="0" w:oddHBand="0" w:evenHBand="0" w:firstRowFirstColumn="0" w:firstRowLastColumn="0" w:lastRowFirstColumn="0" w:lastRowLastColumn="0"/>
              <w:rPr>
                <w:rFonts w:cs="Arial"/>
              </w:rPr>
            </w:pPr>
            <w:r>
              <w:rPr>
                <w:rFonts w:cs="Arial"/>
              </w:rPr>
              <w:t>Count</w:t>
            </w:r>
          </w:p>
        </w:tc>
      </w:tr>
      <w:tr w:rsidR="002F491A" w:rsidRPr="008F6B5F" w14:paraId="7BCBE894"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188F37CD" w14:textId="57616BBB" w:rsidR="002F491A" w:rsidRPr="008F6B5F" w:rsidRDefault="002F491A" w:rsidP="004E574B">
            <w:pPr>
              <w:spacing w:before="20" w:after="20"/>
              <w:rPr>
                <w:rFonts w:cs="Arial"/>
                <w:b w:val="0"/>
                <w:bCs w:val="0"/>
                <w:lang w:eastAsia="en-US"/>
              </w:rPr>
            </w:pPr>
            <w:r>
              <w:rPr>
                <w:rFonts w:cs="Arial"/>
                <w:b w:val="0"/>
                <w:bCs w:val="0"/>
                <w:lang w:eastAsia="en-US"/>
              </w:rPr>
              <w:t>Red Hat Enterprise Linux 7</w:t>
            </w:r>
          </w:p>
        </w:tc>
        <w:tc>
          <w:tcPr>
            <w:tcW w:w="1453" w:type="pct"/>
            <w:vAlign w:val="center"/>
          </w:tcPr>
          <w:p w14:paraId="495C7A48" w14:textId="3FD9B907" w:rsidR="002F491A" w:rsidRPr="008F6B5F" w:rsidRDefault="002F491A"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20</w:t>
            </w:r>
          </w:p>
        </w:tc>
      </w:tr>
      <w:tr w:rsidR="002F491A" w:rsidRPr="008F6B5F" w14:paraId="002C0D29"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58A68075" w14:textId="6B9EE83A" w:rsidR="002F491A" w:rsidRPr="008F6B5F" w:rsidRDefault="002F491A" w:rsidP="004E574B">
            <w:pPr>
              <w:spacing w:before="20" w:after="20"/>
              <w:rPr>
                <w:rFonts w:cs="Arial"/>
                <w:b w:val="0"/>
              </w:rPr>
            </w:pPr>
            <w:r>
              <w:rPr>
                <w:rFonts w:cs="Arial"/>
                <w:b w:val="0"/>
              </w:rPr>
              <w:t>Red Hat Ansible</w:t>
            </w:r>
          </w:p>
        </w:tc>
        <w:tc>
          <w:tcPr>
            <w:tcW w:w="1453" w:type="pct"/>
            <w:vAlign w:val="center"/>
          </w:tcPr>
          <w:p w14:paraId="069AEABD" w14:textId="2617FC8E" w:rsidR="002F491A" w:rsidRPr="008F6B5F" w:rsidRDefault="002F491A" w:rsidP="004E574B">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20</w:t>
            </w:r>
          </w:p>
        </w:tc>
      </w:tr>
      <w:tr w:rsidR="002F491A" w:rsidRPr="008F6B5F" w14:paraId="449B74A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17AD4D2B" w14:textId="77777777" w:rsidR="002F491A" w:rsidRPr="008F6B5F" w:rsidRDefault="002F491A" w:rsidP="002F491A">
            <w:pPr>
              <w:spacing w:before="20" w:after="20"/>
              <w:rPr>
                <w:rFonts w:cs="Arial"/>
                <w:b w:val="0"/>
              </w:rPr>
            </w:pPr>
            <w:r w:rsidRPr="00B917F5">
              <w:rPr>
                <w:rFonts w:cs="Arial"/>
                <w:b w:val="0"/>
              </w:rPr>
              <w:t>Athene Syncsort</w:t>
            </w:r>
          </w:p>
        </w:tc>
        <w:tc>
          <w:tcPr>
            <w:tcW w:w="1453" w:type="pct"/>
          </w:tcPr>
          <w:p w14:paraId="6E761F4B" w14:textId="2923502A" w:rsidR="002F491A" w:rsidRPr="008F6B5F" w:rsidRDefault="002F491A"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271A7">
              <w:rPr>
                <w:rFonts w:cs="Arial"/>
                <w:bCs/>
              </w:rPr>
              <w:t>20</w:t>
            </w:r>
          </w:p>
        </w:tc>
      </w:tr>
      <w:tr w:rsidR="002F491A" w:rsidRPr="008F6B5F" w14:paraId="431939CB"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1AD841E8" w14:textId="5ECD29C8" w:rsidR="002F491A" w:rsidRPr="008F6B5F" w:rsidRDefault="002F491A" w:rsidP="002F491A">
            <w:pPr>
              <w:spacing w:before="20" w:after="20"/>
              <w:rPr>
                <w:rFonts w:cs="Arial"/>
                <w:b w:val="0"/>
              </w:rPr>
            </w:pPr>
            <w:r w:rsidRPr="00B917F5">
              <w:rPr>
                <w:rFonts w:cs="Arial"/>
                <w:b w:val="0"/>
              </w:rPr>
              <w:t xml:space="preserve">McAfee Endpoint Security for </w:t>
            </w:r>
            <w:r>
              <w:rPr>
                <w:rFonts w:cs="Arial"/>
                <w:b w:val="0"/>
              </w:rPr>
              <w:t>Linux</w:t>
            </w:r>
          </w:p>
        </w:tc>
        <w:tc>
          <w:tcPr>
            <w:tcW w:w="1453" w:type="pct"/>
          </w:tcPr>
          <w:p w14:paraId="75651D12" w14:textId="51FD2EED" w:rsidR="002F491A" w:rsidRDefault="002F491A"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271A7">
              <w:rPr>
                <w:rFonts w:cs="Arial"/>
                <w:bCs/>
              </w:rPr>
              <w:t>20</w:t>
            </w:r>
          </w:p>
        </w:tc>
      </w:tr>
      <w:tr w:rsidR="002F491A" w:rsidRPr="008F6B5F" w14:paraId="1A781AEF"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39CAFD22" w14:textId="4987EDB0" w:rsidR="002F491A" w:rsidRPr="008F6B5F" w:rsidRDefault="002F491A" w:rsidP="002F491A">
            <w:pPr>
              <w:spacing w:before="20" w:after="20"/>
              <w:rPr>
                <w:rFonts w:cs="Arial"/>
                <w:b w:val="0"/>
              </w:rPr>
            </w:pPr>
            <w:r w:rsidRPr="00B917F5">
              <w:rPr>
                <w:rFonts w:cs="Arial"/>
                <w:b w:val="0"/>
              </w:rPr>
              <w:t xml:space="preserve">LogRhythm System Monitor </w:t>
            </w:r>
            <w:r>
              <w:rPr>
                <w:rFonts w:cs="Arial"/>
                <w:b w:val="0"/>
              </w:rPr>
              <w:t>Lite Standard</w:t>
            </w:r>
            <w:r w:rsidRPr="00B917F5">
              <w:rPr>
                <w:rFonts w:cs="Arial"/>
                <w:b w:val="0"/>
              </w:rPr>
              <w:t xml:space="preserve"> Agent Licence</w:t>
            </w:r>
          </w:p>
        </w:tc>
        <w:tc>
          <w:tcPr>
            <w:tcW w:w="1453" w:type="pct"/>
          </w:tcPr>
          <w:p w14:paraId="3B5DD9C4" w14:textId="45279D2E" w:rsidR="002F491A" w:rsidRDefault="002F491A"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271A7">
              <w:rPr>
                <w:rFonts w:cs="Arial"/>
                <w:bCs/>
              </w:rPr>
              <w:t>20</w:t>
            </w:r>
          </w:p>
        </w:tc>
      </w:tr>
      <w:tr w:rsidR="002F491A" w:rsidRPr="008F6B5F" w14:paraId="73D4FCB0"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0CADF76D" w14:textId="77777777" w:rsidR="002F491A" w:rsidRPr="008F6B5F" w:rsidRDefault="002F491A" w:rsidP="002F491A">
            <w:pPr>
              <w:spacing w:before="20" w:after="20"/>
              <w:rPr>
                <w:rFonts w:cs="Arial"/>
                <w:b w:val="0"/>
              </w:rPr>
            </w:pPr>
            <w:r w:rsidRPr="00B917F5">
              <w:rPr>
                <w:rFonts w:cs="Arial"/>
                <w:b w:val="0"/>
              </w:rPr>
              <w:t>LogRhythm Collector Licence</w:t>
            </w:r>
          </w:p>
        </w:tc>
        <w:tc>
          <w:tcPr>
            <w:tcW w:w="1453" w:type="pct"/>
          </w:tcPr>
          <w:p w14:paraId="08F9D7B5" w14:textId="0DD5BA47" w:rsidR="002F491A" w:rsidRDefault="002F491A"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sidRPr="008271A7">
              <w:rPr>
                <w:rFonts w:cs="Arial"/>
                <w:bCs/>
              </w:rPr>
              <w:t>20</w:t>
            </w:r>
          </w:p>
        </w:tc>
      </w:tr>
      <w:tr w:rsidR="002F491A" w:rsidRPr="008F6B5F" w14:paraId="28543547" w14:textId="77777777" w:rsidTr="00AB059C">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665240F5" w14:textId="501D1CF1" w:rsidR="002F491A" w:rsidRPr="00AB059C" w:rsidRDefault="00DF5990" w:rsidP="002F491A">
            <w:pPr>
              <w:spacing w:before="20" w:after="20"/>
              <w:rPr>
                <w:rFonts w:cs="Arial"/>
                <w:b w:val="0"/>
                <w:bCs w:val="0"/>
              </w:rPr>
            </w:pPr>
            <w:r>
              <w:rPr>
                <w:rFonts w:cs="Arial"/>
                <w:b w:val="0"/>
                <w:bCs w:val="0"/>
              </w:rPr>
              <w:t>Search Repository</w:t>
            </w:r>
          </w:p>
        </w:tc>
        <w:tc>
          <w:tcPr>
            <w:tcW w:w="1453" w:type="pct"/>
          </w:tcPr>
          <w:p w14:paraId="7C92D722" w14:textId="6FAF7D4F" w:rsidR="002F491A" w:rsidRPr="008271A7" w:rsidRDefault="002F491A"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0 – Open Source</w:t>
            </w:r>
          </w:p>
        </w:tc>
      </w:tr>
      <w:tr w:rsidR="002F491A" w:rsidRPr="008F6B5F" w14:paraId="12574FBE" w14:textId="77777777" w:rsidTr="002F491A">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24AA2416" w14:textId="4B6ECCA3" w:rsidR="002F491A" w:rsidRPr="002F491A" w:rsidRDefault="00197463" w:rsidP="002F491A">
            <w:pPr>
              <w:spacing w:before="20" w:after="20"/>
              <w:rPr>
                <w:rFonts w:cs="Arial"/>
                <w:b w:val="0"/>
              </w:rPr>
            </w:pPr>
            <w:r>
              <w:rPr>
                <w:rFonts w:cs="Arial"/>
                <w:b w:val="0"/>
              </w:rPr>
              <w:t>Search Dashboard</w:t>
            </w:r>
          </w:p>
        </w:tc>
        <w:tc>
          <w:tcPr>
            <w:tcW w:w="1453" w:type="pct"/>
          </w:tcPr>
          <w:p w14:paraId="2E371618" w14:textId="74F7B370" w:rsidR="002F491A" w:rsidRDefault="00197463"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0 – Open Source</w:t>
            </w:r>
          </w:p>
        </w:tc>
      </w:tr>
      <w:tr w:rsidR="00197463" w:rsidRPr="008F6B5F" w14:paraId="676C4238" w14:textId="77777777" w:rsidTr="002F491A">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1BDE4FA2" w14:textId="2011D7E9" w:rsidR="00197463" w:rsidRDefault="00197463" w:rsidP="002F491A">
            <w:pPr>
              <w:spacing w:before="20" w:after="20"/>
              <w:rPr>
                <w:rFonts w:cs="Arial"/>
                <w:b w:val="0"/>
              </w:rPr>
            </w:pPr>
            <w:r>
              <w:rPr>
                <w:rFonts w:cs="Arial"/>
                <w:b w:val="0"/>
              </w:rPr>
              <w:t>Logstash</w:t>
            </w:r>
          </w:p>
        </w:tc>
        <w:tc>
          <w:tcPr>
            <w:tcW w:w="1453" w:type="pct"/>
          </w:tcPr>
          <w:p w14:paraId="3AA1ACBB" w14:textId="13E2F554" w:rsidR="00197463" w:rsidRDefault="00197463"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0 – Open Source</w:t>
            </w:r>
          </w:p>
        </w:tc>
      </w:tr>
      <w:tr w:rsidR="00197463" w:rsidRPr="008F6B5F" w14:paraId="2FFB71A0" w14:textId="77777777" w:rsidTr="002F491A">
        <w:trPr>
          <w:cantSplit/>
          <w:trHeight w:val="75"/>
        </w:trPr>
        <w:tc>
          <w:tcPr>
            <w:cnfStyle w:val="001000000000" w:firstRow="0" w:lastRow="0" w:firstColumn="1" w:lastColumn="0" w:oddVBand="0" w:evenVBand="0" w:oddHBand="0" w:evenHBand="0" w:firstRowFirstColumn="0" w:firstRowLastColumn="0" w:lastRowFirstColumn="0" w:lastRowLastColumn="0"/>
            <w:tcW w:w="3547" w:type="pct"/>
            <w:vAlign w:val="center"/>
          </w:tcPr>
          <w:p w14:paraId="2A4E8E62" w14:textId="46198DDD" w:rsidR="00197463" w:rsidRDefault="00197463" w:rsidP="002F491A">
            <w:pPr>
              <w:spacing w:before="20" w:after="20"/>
              <w:rPr>
                <w:rFonts w:cs="Arial"/>
                <w:b w:val="0"/>
              </w:rPr>
            </w:pPr>
            <w:proofErr w:type="spellStart"/>
            <w:r>
              <w:rPr>
                <w:rFonts w:cs="Arial"/>
                <w:b w:val="0"/>
              </w:rPr>
              <w:t>Filebeat</w:t>
            </w:r>
            <w:proofErr w:type="spellEnd"/>
          </w:p>
        </w:tc>
        <w:tc>
          <w:tcPr>
            <w:tcW w:w="1453" w:type="pct"/>
          </w:tcPr>
          <w:p w14:paraId="22B90B83" w14:textId="4BABB956" w:rsidR="00197463" w:rsidRDefault="00197463" w:rsidP="002F491A">
            <w:pPr>
              <w:spacing w:before="20" w:after="20"/>
              <w:cnfStyle w:val="000000000000" w:firstRow="0" w:lastRow="0" w:firstColumn="0" w:lastColumn="0" w:oddVBand="0" w:evenVBand="0" w:oddHBand="0" w:evenHBand="0" w:firstRowFirstColumn="0" w:firstRowLastColumn="0" w:lastRowFirstColumn="0" w:lastRowLastColumn="0"/>
              <w:rPr>
                <w:rFonts w:cs="Arial"/>
                <w:bCs/>
              </w:rPr>
            </w:pPr>
            <w:r>
              <w:rPr>
                <w:rFonts w:cs="Arial"/>
                <w:bCs/>
              </w:rPr>
              <w:t>0 – Open Source</w:t>
            </w:r>
          </w:p>
        </w:tc>
      </w:tr>
    </w:tbl>
    <w:p w14:paraId="68E5BB5F" w14:textId="54699AF4" w:rsidR="00730479" w:rsidRDefault="00730479" w:rsidP="001D5BCF">
      <w:pPr>
        <w:rPr>
          <w:lang w:eastAsia="en-US"/>
        </w:rPr>
      </w:pPr>
    </w:p>
    <w:p w14:paraId="726A5403" w14:textId="0ED026B5" w:rsidR="00844B67" w:rsidRDefault="00844B67" w:rsidP="001D5BCF">
      <w:pPr>
        <w:rPr>
          <w:lang w:eastAsia="en-US"/>
        </w:rPr>
      </w:pPr>
      <w:r>
        <w:rPr>
          <w:lang w:eastAsia="en-US"/>
        </w:rPr>
        <w:lastRenderedPageBreak/>
        <w:t>Note RHEL 7 is planned for this service for speed of delivery reusing existing images and scripting to protect the stage 1 dates, and for consistency with the existing estate. This will be part of the later tech refresh scope.</w:t>
      </w:r>
    </w:p>
    <w:p w14:paraId="440B1611" w14:textId="69737B75" w:rsidR="007B1E53" w:rsidRDefault="007B1E53" w:rsidP="00AB059C">
      <w:pPr>
        <w:pStyle w:val="Heading2"/>
      </w:pPr>
      <w:bookmarkStart w:id="282" w:name="_Toc124950251"/>
      <w:r>
        <w:t>Non-Standard Services (NSS)</w:t>
      </w:r>
      <w:bookmarkEnd w:id="282"/>
    </w:p>
    <w:p w14:paraId="0E543011" w14:textId="6AA476CA" w:rsidR="007B1E53" w:rsidRPr="001D5BCF" w:rsidRDefault="00534CA5" w:rsidP="001D5BCF">
      <w:pPr>
        <w:rPr>
          <w:lang w:eastAsia="en-US"/>
        </w:rPr>
      </w:pPr>
      <w:r>
        <w:rPr>
          <w:lang w:eastAsia="en-US"/>
        </w:rPr>
        <w:t>The requirements shared during the ITT do not include any security-related non-standard services (NSS). If NSS requirements are later identified during delivery, these will be</w:t>
      </w:r>
      <w:r w:rsidR="00FC50F2">
        <w:rPr>
          <w:lang w:eastAsia="en-US"/>
        </w:rPr>
        <w:t xml:space="preserve"> </w:t>
      </w:r>
      <w:r>
        <w:rPr>
          <w:lang w:eastAsia="en-US"/>
        </w:rPr>
        <w:t>assessed and added to scope via the programme change process.</w:t>
      </w:r>
    </w:p>
    <w:p w14:paraId="37362C04" w14:textId="4D7FCFE4" w:rsidR="00292577" w:rsidRDefault="00292577" w:rsidP="00292577">
      <w:pPr>
        <w:pStyle w:val="Heading1"/>
      </w:pPr>
      <w:bookmarkStart w:id="283" w:name="_Toc124950252"/>
      <w:r>
        <w:lastRenderedPageBreak/>
        <w:t>Service model</w:t>
      </w:r>
      <w:bookmarkEnd w:id="283"/>
    </w:p>
    <w:p w14:paraId="17F71972" w14:textId="79EC6F32" w:rsidR="00CF4E06" w:rsidRDefault="006B143C" w:rsidP="00CF4E06">
      <w:pPr>
        <w:pStyle w:val="Heading2"/>
      </w:pPr>
      <w:bookmarkStart w:id="284" w:name="_Toc124950253"/>
      <w:r>
        <w:t>IT Service Management Solution</w:t>
      </w:r>
      <w:bookmarkEnd w:id="284"/>
    </w:p>
    <w:p w14:paraId="60DA02E1" w14:textId="7C4FB374" w:rsidR="00CF4E06" w:rsidRDefault="00CF4E06" w:rsidP="00CF4E06">
      <w:pPr>
        <w:pStyle w:val="Heading3"/>
      </w:pPr>
      <w:bookmarkStart w:id="285" w:name="_Ref112588750"/>
      <w:bookmarkStart w:id="286" w:name="_Toc124950254"/>
      <w:r>
        <w:t>IT Systems Management</w:t>
      </w:r>
      <w:bookmarkEnd w:id="285"/>
      <w:bookmarkEnd w:id="286"/>
    </w:p>
    <w:p w14:paraId="742E6426" w14:textId="67988C35" w:rsidR="00782FC0" w:rsidRDefault="00845461" w:rsidP="005037E9">
      <w:pPr>
        <w:rPr>
          <w:lang w:eastAsia="en-US"/>
        </w:rPr>
      </w:pPr>
      <w:r>
        <w:rPr>
          <w:lang w:eastAsia="en-US"/>
        </w:rPr>
        <w:t xml:space="preserve">In alignment with Architectural Decision 1, our overall approach is to take on the existing technologies, and to leverage these existing assets and investments in order to focus on the </w:t>
      </w:r>
      <w:r w:rsidR="00924253">
        <w:rPr>
          <w:lang w:eastAsia="en-US"/>
        </w:rPr>
        <w:t xml:space="preserve">delivery of end-user valuable services as soon as viable for </w:t>
      </w:r>
      <w:r>
        <w:rPr>
          <w:lang w:eastAsia="en-US"/>
        </w:rPr>
        <w:t xml:space="preserve">stages </w:t>
      </w:r>
      <w:r w:rsidR="00924253">
        <w:rPr>
          <w:lang w:eastAsia="en-US"/>
        </w:rPr>
        <w:t>1</w:t>
      </w:r>
      <w:r>
        <w:rPr>
          <w:lang w:eastAsia="en-US"/>
        </w:rPr>
        <w:t xml:space="preserve">-5. On this basis we anticipate using the existing systems management tooling as described in the </w:t>
      </w:r>
      <w:proofErr w:type="gramStart"/>
      <w:r>
        <w:rPr>
          <w:lang w:eastAsia="en-US"/>
        </w:rPr>
        <w:t>table</w:t>
      </w:r>
      <w:r w:rsidR="004A555C">
        <w:rPr>
          <w:lang w:eastAsia="en-US"/>
        </w:rPr>
        <w:t>, and</w:t>
      </w:r>
      <w:proofErr w:type="gramEnd"/>
      <w:r w:rsidR="004A555C">
        <w:rPr>
          <w:lang w:eastAsia="en-US"/>
        </w:rPr>
        <w:t xml:space="preserve"> using existing skills within our shared service delivery centre to take on the running and usage of these tools.</w:t>
      </w:r>
    </w:p>
    <w:p w14:paraId="2AF20089" w14:textId="7CBD02C0" w:rsidR="005037E9" w:rsidRDefault="00845461" w:rsidP="005037E9">
      <w:pPr>
        <w:rPr>
          <w:lang w:eastAsia="en-US"/>
        </w:rPr>
      </w:pPr>
      <w:r>
        <w:rPr>
          <w:lang w:eastAsia="en-US"/>
        </w:rPr>
        <w:t>Following stage 5 delivery</w:t>
      </w:r>
      <w:r w:rsidR="00782FC0">
        <w:rPr>
          <w:lang w:eastAsia="en-US"/>
        </w:rPr>
        <w:t xml:space="preserve">, we will assess the potential roadmap and benefits of changes, including move to cloud as described in Architectural Decision 2. </w:t>
      </w:r>
      <w:r w:rsidR="00271932">
        <w:rPr>
          <w:lang w:eastAsia="en-US"/>
        </w:rPr>
        <w:t>This would include an overall review of the systems management approach and whether there are new technologies for consideration that would bring service, delivery or efficiency benefits.</w:t>
      </w:r>
    </w:p>
    <w:p w14:paraId="66A54104" w14:textId="77777777" w:rsidR="004A555C" w:rsidRDefault="004A555C" w:rsidP="005037E9">
      <w:pPr>
        <w:rPr>
          <w:lang w:eastAsia="en-US"/>
        </w:rPr>
      </w:pPr>
    </w:p>
    <w:tbl>
      <w:tblPr>
        <w:tblStyle w:val="GridTable1Light-Accent5"/>
        <w:tblW w:w="5000" w:type="pct"/>
        <w:tblLook w:val="04A0" w:firstRow="1" w:lastRow="0" w:firstColumn="1" w:lastColumn="0" w:noHBand="0" w:noVBand="1"/>
      </w:tblPr>
      <w:tblGrid>
        <w:gridCol w:w="2406"/>
        <w:gridCol w:w="2267"/>
        <w:gridCol w:w="4337"/>
      </w:tblGrid>
      <w:tr w:rsidR="008E20D3" w:rsidRPr="008E20D3" w14:paraId="0501D866" w14:textId="77777777" w:rsidTr="000B28E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35" w:type="pct"/>
            <w:shd w:val="clear" w:color="auto" w:fill="DEEAF6" w:themeFill="accent1" w:themeFillTint="33"/>
          </w:tcPr>
          <w:p w14:paraId="36FB3ED1" w14:textId="77777777" w:rsidR="008E20D3" w:rsidRPr="008E20D3" w:rsidRDefault="008E20D3" w:rsidP="00ED3143">
            <w:pPr>
              <w:spacing w:before="20" w:after="20"/>
              <w:rPr>
                <w:szCs w:val="24"/>
                <w:lang w:eastAsia="en-US"/>
              </w:rPr>
            </w:pPr>
            <w:r w:rsidRPr="008E20D3">
              <w:rPr>
                <w:szCs w:val="24"/>
                <w:lang w:eastAsia="en-US"/>
              </w:rPr>
              <w:t>Purpose</w:t>
            </w:r>
          </w:p>
        </w:tc>
        <w:tc>
          <w:tcPr>
            <w:tcW w:w="1258" w:type="pct"/>
            <w:shd w:val="clear" w:color="auto" w:fill="DEEAF6" w:themeFill="accent1" w:themeFillTint="33"/>
          </w:tcPr>
          <w:p w14:paraId="5FA5B98E" w14:textId="77777777" w:rsidR="008E20D3" w:rsidRPr="008E20D3" w:rsidRDefault="008E20D3" w:rsidP="00ED3143">
            <w:pPr>
              <w:spacing w:before="20" w:after="20"/>
              <w:cnfStyle w:val="100000000000" w:firstRow="1" w:lastRow="0" w:firstColumn="0" w:lastColumn="0" w:oddVBand="0" w:evenVBand="0" w:oddHBand="0" w:evenHBand="0" w:firstRowFirstColumn="0" w:firstRowLastColumn="0" w:lastRowFirstColumn="0" w:lastRowLastColumn="0"/>
              <w:rPr>
                <w:szCs w:val="24"/>
                <w:lang w:eastAsia="en-US"/>
              </w:rPr>
            </w:pPr>
            <w:r w:rsidRPr="008E20D3">
              <w:rPr>
                <w:szCs w:val="24"/>
                <w:lang w:eastAsia="en-US"/>
              </w:rPr>
              <w:t>Tool</w:t>
            </w:r>
          </w:p>
        </w:tc>
        <w:tc>
          <w:tcPr>
            <w:tcW w:w="2407" w:type="pct"/>
            <w:shd w:val="clear" w:color="auto" w:fill="DEEAF6" w:themeFill="accent1" w:themeFillTint="33"/>
          </w:tcPr>
          <w:p w14:paraId="73CC706C" w14:textId="77777777" w:rsidR="008E20D3" w:rsidRPr="008E20D3" w:rsidRDefault="008E20D3" w:rsidP="00ED3143">
            <w:pPr>
              <w:spacing w:before="20" w:after="20"/>
              <w:cnfStyle w:val="100000000000" w:firstRow="1" w:lastRow="0" w:firstColumn="0" w:lastColumn="0" w:oddVBand="0" w:evenVBand="0" w:oddHBand="0" w:evenHBand="0" w:firstRowFirstColumn="0" w:firstRowLastColumn="0" w:lastRowFirstColumn="0" w:lastRowLastColumn="0"/>
              <w:rPr>
                <w:szCs w:val="24"/>
                <w:lang w:eastAsia="en-US"/>
              </w:rPr>
            </w:pPr>
            <w:r w:rsidRPr="008E20D3">
              <w:rPr>
                <w:szCs w:val="24"/>
                <w:lang w:eastAsia="en-US"/>
              </w:rPr>
              <w:t>Comment</w:t>
            </w:r>
          </w:p>
        </w:tc>
      </w:tr>
      <w:tr w:rsidR="007331AD" w:rsidRPr="008E20D3" w14:paraId="0726FC59"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5BA74224" w14:textId="3D3CA275" w:rsidR="007331AD" w:rsidRPr="000F7C43" w:rsidRDefault="007331AD" w:rsidP="007331AD">
            <w:pPr>
              <w:spacing w:before="20" w:after="20"/>
              <w:rPr>
                <w:b w:val="0"/>
                <w:lang w:eastAsia="en-US"/>
              </w:rPr>
            </w:pPr>
            <w:r w:rsidRPr="000F7C43">
              <w:rPr>
                <w:b w:val="0"/>
                <w:lang w:eastAsia="en-US"/>
              </w:rPr>
              <w:t>Systems Monitoring</w:t>
            </w:r>
          </w:p>
        </w:tc>
        <w:tc>
          <w:tcPr>
            <w:tcW w:w="1258" w:type="pct"/>
          </w:tcPr>
          <w:p w14:paraId="3AA14548" w14:textId="13C6F82B" w:rsidR="007331AD" w:rsidRPr="000F7C43" w:rsidRDefault="000B28EB"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sidRPr="000F7C43">
              <w:rPr>
                <w:lang w:eastAsia="en-US"/>
              </w:rPr>
              <w:t xml:space="preserve">MS Systems </w:t>
            </w:r>
            <w:proofErr w:type="spellStart"/>
            <w:r w:rsidRPr="000F7C43">
              <w:rPr>
                <w:lang w:eastAsia="en-US"/>
              </w:rPr>
              <w:t>Center</w:t>
            </w:r>
            <w:proofErr w:type="spellEnd"/>
            <w:r w:rsidRPr="000F7C43">
              <w:rPr>
                <w:lang w:eastAsia="en-US"/>
              </w:rPr>
              <w:t xml:space="preserve"> Operations Manager</w:t>
            </w:r>
            <w:r w:rsidR="00BA4279">
              <w:rPr>
                <w:lang w:eastAsia="en-US"/>
              </w:rPr>
              <w:t xml:space="preserve"> </w:t>
            </w:r>
            <w:r w:rsidR="008C5FD0">
              <w:rPr>
                <w:lang w:eastAsia="en-US"/>
              </w:rPr>
              <w:t xml:space="preserve">(SCOM) </w:t>
            </w:r>
            <w:r w:rsidR="00BA4279">
              <w:rPr>
                <w:lang w:eastAsia="en-US"/>
              </w:rPr>
              <w:t>/ SolarWinds</w:t>
            </w:r>
          </w:p>
        </w:tc>
        <w:tc>
          <w:tcPr>
            <w:tcW w:w="2407" w:type="pct"/>
          </w:tcPr>
          <w:p w14:paraId="57EBABB4" w14:textId="054D54B3" w:rsidR="007331AD" w:rsidRPr="000F7C43" w:rsidRDefault="00A66675"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SCOM p</w:t>
            </w:r>
            <w:r w:rsidR="00B76642">
              <w:rPr>
                <w:lang w:eastAsia="en-US"/>
              </w:rPr>
              <w:t xml:space="preserve">rovides infrastructure monitoring </w:t>
            </w:r>
            <w:r w:rsidR="004D3937">
              <w:rPr>
                <w:lang w:eastAsia="en-US"/>
              </w:rPr>
              <w:t>of servers and devices to report health, availability and performance</w:t>
            </w:r>
            <w:r w:rsidR="00BA4279">
              <w:rPr>
                <w:lang w:eastAsia="en-US"/>
              </w:rPr>
              <w:t>, taking feeds of data from agents on servers, and from network devices via SolarWinds</w:t>
            </w:r>
            <w:r w:rsidR="00EA3928">
              <w:rPr>
                <w:lang w:eastAsia="en-US"/>
              </w:rPr>
              <w:t xml:space="preserve"> and alerting monitoring staff to issues needing investigation.</w:t>
            </w:r>
            <w:r w:rsidR="00BA4279">
              <w:rPr>
                <w:lang w:eastAsia="en-US"/>
              </w:rPr>
              <w:t xml:space="preserve"> </w:t>
            </w:r>
          </w:p>
        </w:tc>
      </w:tr>
      <w:tr w:rsidR="007331AD" w:rsidRPr="008E20D3" w14:paraId="13092563"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4A8DC291" w14:textId="4EF26950" w:rsidR="007331AD" w:rsidRPr="000F7C43" w:rsidRDefault="000B28EB" w:rsidP="007331AD">
            <w:pPr>
              <w:spacing w:before="20" w:after="20"/>
              <w:rPr>
                <w:bCs w:val="0"/>
                <w:lang w:eastAsia="en-US"/>
              </w:rPr>
            </w:pPr>
            <w:r w:rsidRPr="008E20D3">
              <w:rPr>
                <w:b w:val="0"/>
                <w:szCs w:val="24"/>
                <w:lang w:eastAsia="en-US"/>
              </w:rPr>
              <w:t>Configuration Management Database</w:t>
            </w:r>
          </w:p>
        </w:tc>
        <w:tc>
          <w:tcPr>
            <w:tcW w:w="1258" w:type="pct"/>
          </w:tcPr>
          <w:p w14:paraId="3B6E0453" w14:textId="7021C367" w:rsidR="007331AD" w:rsidRPr="000F7C43" w:rsidRDefault="00544CB0"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MS Systems </w:t>
            </w:r>
            <w:proofErr w:type="spellStart"/>
            <w:r>
              <w:rPr>
                <w:lang w:eastAsia="en-US"/>
              </w:rPr>
              <w:t>Center</w:t>
            </w:r>
            <w:proofErr w:type="spellEnd"/>
            <w:r>
              <w:rPr>
                <w:lang w:eastAsia="en-US"/>
              </w:rPr>
              <w:t xml:space="preserve"> Configuration Manager</w:t>
            </w:r>
            <w:r w:rsidR="008C5FD0">
              <w:rPr>
                <w:lang w:eastAsia="en-US"/>
              </w:rPr>
              <w:t xml:space="preserve"> (SCCM) / RedHat Ansible &amp; Satellite</w:t>
            </w:r>
          </w:p>
        </w:tc>
        <w:tc>
          <w:tcPr>
            <w:tcW w:w="2407" w:type="pct"/>
          </w:tcPr>
          <w:p w14:paraId="563EBE3C" w14:textId="77777777" w:rsidR="00A66675" w:rsidRDefault="00A66675"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SCCM is used t</w:t>
            </w:r>
            <w:r w:rsidR="003967E0">
              <w:rPr>
                <w:lang w:eastAsia="en-US"/>
              </w:rPr>
              <w:t xml:space="preserve">o asset manage the server estate, including application and patch management of Windows servers. </w:t>
            </w:r>
          </w:p>
          <w:p w14:paraId="7957C4BA" w14:textId="77777777" w:rsidR="00A66675" w:rsidRDefault="00A66675"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p>
          <w:p w14:paraId="06A8C138" w14:textId="6AF0B8A9" w:rsidR="003967E0" w:rsidRPr="000F7C43" w:rsidRDefault="003967E0"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Linux servers will use RedHat Ansible and Satellite for </w:t>
            </w:r>
            <w:r w:rsidR="00A66675">
              <w:rPr>
                <w:lang w:eastAsia="en-US"/>
              </w:rPr>
              <w:t>application and patch management</w:t>
            </w:r>
          </w:p>
        </w:tc>
      </w:tr>
      <w:tr w:rsidR="007331AD" w:rsidRPr="008E20D3" w14:paraId="2BADBE57"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11BF1721" w14:textId="3A0910E3" w:rsidR="007331AD" w:rsidRPr="000F7C43" w:rsidRDefault="000B28EB" w:rsidP="007331AD">
            <w:pPr>
              <w:spacing w:before="20" w:after="20"/>
              <w:rPr>
                <w:bCs w:val="0"/>
                <w:lang w:eastAsia="en-US"/>
              </w:rPr>
            </w:pPr>
            <w:r w:rsidRPr="008E20D3">
              <w:rPr>
                <w:b w:val="0"/>
                <w:szCs w:val="24"/>
                <w:lang w:eastAsia="en-US"/>
              </w:rPr>
              <w:t>Problem, Incident, Change, Asset and Licence Management</w:t>
            </w:r>
          </w:p>
        </w:tc>
        <w:tc>
          <w:tcPr>
            <w:tcW w:w="1258" w:type="pct"/>
          </w:tcPr>
          <w:p w14:paraId="6AE6FD04" w14:textId="2AF57330" w:rsidR="007331AD" w:rsidRPr="000F7C43" w:rsidRDefault="00544CB0"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MS Systems </w:t>
            </w:r>
            <w:proofErr w:type="spellStart"/>
            <w:r>
              <w:rPr>
                <w:lang w:eastAsia="en-US"/>
              </w:rPr>
              <w:t>Center</w:t>
            </w:r>
            <w:proofErr w:type="spellEnd"/>
            <w:r>
              <w:rPr>
                <w:lang w:eastAsia="en-US"/>
              </w:rPr>
              <w:t xml:space="preserve"> Service Manager</w:t>
            </w:r>
            <w:r w:rsidR="008C5FD0">
              <w:rPr>
                <w:lang w:eastAsia="en-US"/>
              </w:rPr>
              <w:t xml:space="preserve"> (SCSM)</w:t>
            </w:r>
          </w:p>
        </w:tc>
        <w:tc>
          <w:tcPr>
            <w:tcW w:w="2407" w:type="pct"/>
          </w:tcPr>
          <w:p w14:paraId="3A856CDA" w14:textId="029A5E37" w:rsidR="007331AD" w:rsidRPr="000F7C43" w:rsidRDefault="00A66675" w:rsidP="007331AD">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SCSM is used </w:t>
            </w:r>
            <w:r w:rsidR="00960C78">
              <w:rPr>
                <w:lang w:eastAsia="en-US"/>
              </w:rPr>
              <w:t>for ITIL service</w:t>
            </w:r>
            <w:r w:rsidR="00453353">
              <w:rPr>
                <w:lang w:eastAsia="en-US"/>
              </w:rPr>
              <w:t xml:space="preserve"> management</w:t>
            </w:r>
            <w:r w:rsidR="00960C78">
              <w:rPr>
                <w:lang w:eastAsia="en-US"/>
              </w:rPr>
              <w:t xml:space="preserve"> capabilities including management of incidents, problems, changes, releases, assets and licences.</w:t>
            </w:r>
          </w:p>
        </w:tc>
      </w:tr>
      <w:tr w:rsidR="006B7D2B" w:rsidRPr="008E20D3" w14:paraId="6A732834"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20AEDE5A" w14:textId="7A2041F8" w:rsidR="006B7D2B" w:rsidRPr="000F7C43" w:rsidRDefault="006B7D2B" w:rsidP="006B7D2B">
            <w:pPr>
              <w:spacing w:before="20" w:after="20"/>
              <w:rPr>
                <w:b w:val="0"/>
                <w:lang w:eastAsia="en-US"/>
              </w:rPr>
            </w:pPr>
            <w:r w:rsidRPr="006B7D2B">
              <w:rPr>
                <w:b w:val="0"/>
                <w:lang w:eastAsia="en-US"/>
              </w:rPr>
              <w:t xml:space="preserve">SLA </w:t>
            </w:r>
            <w:r>
              <w:rPr>
                <w:b w:val="0"/>
                <w:lang w:eastAsia="en-US"/>
              </w:rPr>
              <w:t>monitoring and reporting</w:t>
            </w:r>
          </w:p>
        </w:tc>
        <w:tc>
          <w:tcPr>
            <w:tcW w:w="1258" w:type="pct"/>
          </w:tcPr>
          <w:p w14:paraId="6F94E78D" w14:textId="0B3CADFF" w:rsidR="006B7D2B" w:rsidRDefault="006B7D2B"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MS Systems </w:t>
            </w:r>
            <w:proofErr w:type="spellStart"/>
            <w:r>
              <w:rPr>
                <w:lang w:eastAsia="en-US"/>
              </w:rPr>
              <w:t>Center</w:t>
            </w:r>
            <w:proofErr w:type="spellEnd"/>
            <w:r>
              <w:rPr>
                <w:lang w:eastAsia="en-US"/>
              </w:rPr>
              <w:t xml:space="preserve"> Service Manager (SCSM)</w:t>
            </w:r>
          </w:p>
        </w:tc>
        <w:tc>
          <w:tcPr>
            <w:tcW w:w="2407" w:type="pct"/>
          </w:tcPr>
          <w:p w14:paraId="3E8409A7" w14:textId="1D466A73" w:rsidR="006B7D2B" w:rsidRPr="000F7C43" w:rsidRDefault="006B7D2B"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SCSM is used for SLA monitoring</w:t>
            </w:r>
            <w:r w:rsidR="00BA7B7D">
              <w:rPr>
                <w:lang w:eastAsia="en-US"/>
              </w:rPr>
              <w:t xml:space="preserve"> and reporting including producing reports on incidents, problems, changes, releases etc.</w:t>
            </w:r>
          </w:p>
        </w:tc>
      </w:tr>
      <w:tr w:rsidR="006B7D2B" w:rsidRPr="008E20D3" w14:paraId="37F0DE50"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1F89C08D" w14:textId="565FA8E6" w:rsidR="006B7D2B" w:rsidRPr="000F7C43" w:rsidRDefault="006B7D2B" w:rsidP="006B7D2B">
            <w:pPr>
              <w:spacing w:before="20" w:after="20"/>
              <w:rPr>
                <w:b w:val="0"/>
                <w:lang w:eastAsia="en-US"/>
              </w:rPr>
            </w:pPr>
            <w:r w:rsidRPr="000F7C43">
              <w:rPr>
                <w:b w:val="0"/>
                <w:lang w:eastAsia="en-US"/>
              </w:rPr>
              <w:t>Security Monitoring</w:t>
            </w:r>
          </w:p>
        </w:tc>
        <w:tc>
          <w:tcPr>
            <w:tcW w:w="1258" w:type="pct"/>
          </w:tcPr>
          <w:p w14:paraId="02AC94C7" w14:textId="135D0C08" w:rsidR="006B7D2B" w:rsidRPr="000F7C43" w:rsidRDefault="006B7D2B"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LogRhythm</w:t>
            </w:r>
          </w:p>
        </w:tc>
        <w:tc>
          <w:tcPr>
            <w:tcW w:w="2407" w:type="pct"/>
          </w:tcPr>
          <w:p w14:paraId="31D44892" w14:textId="301E545E" w:rsidR="006B7D2B" w:rsidRPr="000F7C43" w:rsidRDefault="00C94C3B"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LogRhythm will monitor across the HOB Matcher solution for security events</w:t>
            </w:r>
            <w:r w:rsidR="002D39A2">
              <w:rPr>
                <w:lang w:eastAsia="en-US"/>
              </w:rPr>
              <w:t>, configured in line with GPG-13 guidelines</w:t>
            </w:r>
            <w:r>
              <w:rPr>
                <w:lang w:eastAsia="en-US"/>
              </w:rPr>
              <w:t>. It will be monitored by our SOC team.</w:t>
            </w:r>
          </w:p>
        </w:tc>
      </w:tr>
      <w:tr w:rsidR="006B7D2B" w:rsidRPr="008E20D3" w14:paraId="46B96173"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43D34983" w14:textId="4F42A50C" w:rsidR="006B7D2B" w:rsidRPr="000F7C43" w:rsidRDefault="006B7D2B" w:rsidP="006B7D2B">
            <w:pPr>
              <w:spacing w:before="20" w:after="20"/>
              <w:rPr>
                <w:b w:val="0"/>
                <w:lang w:eastAsia="en-US"/>
              </w:rPr>
            </w:pPr>
            <w:r w:rsidRPr="000F7C43">
              <w:rPr>
                <w:b w:val="0"/>
                <w:lang w:eastAsia="en-US"/>
              </w:rPr>
              <w:t>Performance Monitoring</w:t>
            </w:r>
          </w:p>
        </w:tc>
        <w:tc>
          <w:tcPr>
            <w:tcW w:w="1258" w:type="pct"/>
          </w:tcPr>
          <w:p w14:paraId="1BB7ED1A" w14:textId="1DCD93D7" w:rsidR="006B7D2B" w:rsidRPr="000F7C43" w:rsidRDefault="006B7D2B"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Athene</w:t>
            </w:r>
          </w:p>
        </w:tc>
        <w:tc>
          <w:tcPr>
            <w:tcW w:w="2407" w:type="pct"/>
          </w:tcPr>
          <w:p w14:paraId="7A0FAEFF" w14:textId="2168D3B1" w:rsidR="006B7D2B" w:rsidRPr="000F7C43" w:rsidRDefault="009900E7" w:rsidP="006B7D2B">
            <w:pPr>
              <w:spacing w:before="20" w:after="20"/>
              <w:cnfStyle w:val="000000000000" w:firstRow="0" w:lastRow="0" w:firstColumn="0" w:lastColumn="0" w:oddVBand="0" w:evenVBand="0" w:oddHBand="0" w:evenHBand="0" w:firstRowFirstColumn="0" w:firstRowLastColumn="0" w:lastRowFirstColumn="0" w:lastRowLastColumn="0"/>
              <w:rPr>
                <w:lang w:eastAsia="en-US"/>
              </w:rPr>
            </w:pPr>
            <w:r>
              <w:rPr>
                <w:lang w:eastAsia="en-US"/>
              </w:rPr>
              <w:t>Athene will be used to monitor and manage performance and capacity including producing performance reports.</w:t>
            </w:r>
          </w:p>
        </w:tc>
      </w:tr>
      <w:tr w:rsidR="006B7D2B" w:rsidRPr="008E20D3" w14:paraId="0D5AC1D0"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094100FC" w14:textId="6DC9F3B8" w:rsidR="006B7D2B" w:rsidRPr="00291559" w:rsidRDefault="006B7D2B" w:rsidP="006B7D2B">
            <w:pPr>
              <w:spacing w:before="20" w:after="20"/>
            </w:pPr>
            <w:r w:rsidRPr="00291559">
              <w:rPr>
                <w:b w:val="0"/>
              </w:rPr>
              <w:lastRenderedPageBreak/>
              <w:t>Source Code Management</w:t>
            </w:r>
          </w:p>
        </w:tc>
        <w:tc>
          <w:tcPr>
            <w:tcW w:w="1258" w:type="pct"/>
          </w:tcPr>
          <w:p w14:paraId="1DCF7005" w14:textId="7A1F8D70" w:rsidR="006B7D2B" w:rsidRDefault="00A941F8" w:rsidP="006B7D2B">
            <w:pPr>
              <w:spacing w:before="20" w:after="20"/>
              <w:cnfStyle w:val="000000000000" w:firstRow="0" w:lastRow="0" w:firstColumn="0" w:lastColumn="0" w:oddVBand="0" w:evenVBand="0" w:oddHBand="0" w:evenHBand="0" w:firstRowFirstColumn="0" w:firstRowLastColumn="0" w:lastRowFirstColumn="0" w:lastRowLastColumn="0"/>
            </w:pPr>
            <w:r>
              <w:t>GitLab</w:t>
            </w:r>
          </w:p>
        </w:tc>
        <w:tc>
          <w:tcPr>
            <w:tcW w:w="2407" w:type="pct"/>
          </w:tcPr>
          <w:p w14:paraId="3A092EF2" w14:textId="2781EE1C" w:rsidR="006B7D2B" w:rsidRDefault="00A941F8" w:rsidP="006B7D2B">
            <w:pPr>
              <w:spacing w:before="20" w:after="20"/>
              <w:cnfStyle w:val="000000000000" w:firstRow="0" w:lastRow="0" w:firstColumn="0" w:lastColumn="0" w:oddVBand="0" w:evenVBand="0" w:oddHBand="0" w:evenHBand="0" w:firstRowFirstColumn="0" w:firstRowLastColumn="0" w:lastRowFirstColumn="0" w:lastRowLastColumn="0"/>
            </w:pPr>
            <w:r>
              <w:t>GitLab</w:t>
            </w:r>
            <w:r w:rsidR="006B7D2B">
              <w:t xml:space="preserve"> will be </w:t>
            </w:r>
            <w:r w:rsidR="006C320B">
              <w:t>used within the HOB Matcher environments to manage infrastructure source code and scripts. Note 3</w:t>
            </w:r>
            <w:r w:rsidR="006C320B" w:rsidRPr="006C320B">
              <w:rPr>
                <w:vertAlign w:val="superscript"/>
              </w:rPr>
              <w:t>rd</w:t>
            </w:r>
            <w:r w:rsidR="006C320B">
              <w:t xml:space="preserve"> party products such as Aware </w:t>
            </w:r>
            <w:proofErr w:type="spellStart"/>
            <w:r w:rsidR="006C320B">
              <w:t>BioSP</w:t>
            </w:r>
            <w:proofErr w:type="spellEnd"/>
            <w:r w:rsidR="006C320B">
              <w:t xml:space="preserve"> will host their own source code separately and deliver packaged code for deployment.</w:t>
            </w:r>
          </w:p>
        </w:tc>
      </w:tr>
      <w:tr w:rsidR="006B7D2B" w:rsidRPr="008E20D3" w14:paraId="151D2784"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4F03D184" w14:textId="14C83945" w:rsidR="006B7D2B" w:rsidRPr="00291559" w:rsidRDefault="00B9420E" w:rsidP="006B7D2B">
            <w:pPr>
              <w:spacing w:before="20" w:after="20"/>
            </w:pPr>
            <w:r>
              <w:rPr>
                <w:b w:val="0"/>
              </w:rPr>
              <w:t>Defect Management</w:t>
            </w:r>
          </w:p>
        </w:tc>
        <w:tc>
          <w:tcPr>
            <w:tcW w:w="1258" w:type="pct"/>
          </w:tcPr>
          <w:p w14:paraId="60898FFD" w14:textId="72E09017" w:rsidR="006B7D2B" w:rsidRDefault="00B9420E" w:rsidP="006B7D2B">
            <w:pPr>
              <w:spacing w:before="20" w:after="20"/>
              <w:cnfStyle w:val="000000000000" w:firstRow="0" w:lastRow="0" w:firstColumn="0" w:lastColumn="0" w:oddVBand="0" w:evenVBand="0" w:oddHBand="0" w:evenHBand="0" w:firstRowFirstColumn="0" w:firstRowLastColumn="0" w:lastRowFirstColumn="0" w:lastRowLastColumn="0"/>
            </w:pPr>
            <w:r>
              <w:t>Jira</w:t>
            </w:r>
          </w:p>
        </w:tc>
        <w:tc>
          <w:tcPr>
            <w:tcW w:w="2407" w:type="pct"/>
          </w:tcPr>
          <w:p w14:paraId="1865D15A" w14:textId="6C28CCB3" w:rsidR="006B7D2B" w:rsidRDefault="00B9420E" w:rsidP="006B7D2B">
            <w:pPr>
              <w:spacing w:before="20" w:after="20"/>
              <w:cnfStyle w:val="000000000000" w:firstRow="0" w:lastRow="0" w:firstColumn="0" w:lastColumn="0" w:oddVBand="0" w:evenVBand="0" w:oddHBand="0" w:evenHBand="0" w:firstRowFirstColumn="0" w:firstRowLastColumn="0" w:lastRowFirstColumn="0" w:lastRowLastColumn="0"/>
            </w:pPr>
            <w:r>
              <w:t xml:space="preserve">Jira will be used to manage defects identified during testing. </w:t>
            </w:r>
            <w:r w:rsidR="00CF6B63">
              <w:t>As agreed during negotiation the IBM Hursley secure Jira will be used. This has security controls and RBAC to support need-to-know requirements, so only authorised users can access this. Existing POISE access into the Hursley site will allow authority users to access Jira, enabling much greater collaboration on testing progress and defect management.</w:t>
            </w:r>
          </w:p>
        </w:tc>
      </w:tr>
      <w:tr w:rsidR="00427C9E" w:rsidRPr="008E20D3" w14:paraId="38DC2A9F" w14:textId="77777777" w:rsidTr="000B28EB">
        <w:trPr>
          <w:cantSplit/>
          <w:trHeight w:val="75"/>
        </w:trPr>
        <w:tc>
          <w:tcPr>
            <w:cnfStyle w:val="001000000000" w:firstRow="0" w:lastRow="0" w:firstColumn="1" w:lastColumn="0" w:oddVBand="0" w:evenVBand="0" w:oddHBand="0" w:evenHBand="0" w:firstRowFirstColumn="0" w:firstRowLastColumn="0" w:lastRowFirstColumn="0" w:lastRowLastColumn="0"/>
            <w:tcW w:w="1335" w:type="pct"/>
          </w:tcPr>
          <w:p w14:paraId="7535B020" w14:textId="516E736D" w:rsidR="00427C9E" w:rsidRPr="00291559" w:rsidRDefault="00427C9E" w:rsidP="009B55D1">
            <w:pPr>
              <w:spacing w:before="20" w:after="20"/>
            </w:pPr>
            <w:r w:rsidRPr="00291559">
              <w:rPr>
                <w:b w:val="0"/>
              </w:rPr>
              <w:t>Knowledge Sharing</w:t>
            </w:r>
          </w:p>
        </w:tc>
        <w:tc>
          <w:tcPr>
            <w:tcW w:w="1258" w:type="pct"/>
          </w:tcPr>
          <w:p w14:paraId="27B2C50C" w14:textId="1DCBDB7B" w:rsidR="00427C9E" w:rsidRDefault="009B55D1" w:rsidP="00427C9E">
            <w:pPr>
              <w:spacing w:before="20" w:after="20"/>
              <w:cnfStyle w:val="000000000000" w:firstRow="0" w:lastRow="0" w:firstColumn="0" w:lastColumn="0" w:oddVBand="0" w:evenVBand="0" w:oddHBand="0" w:evenHBand="0" w:firstRowFirstColumn="0" w:firstRowLastColumn="0" w:lastRowFirstColumn="0" w:lastRowLastColumn="0"/>
            </w:pPr>
            <w:r>
              <w:rPr>
                <w:lang w:eastAsia="en-US"/>
              </w:rPr>
              <w:t xml:space="preserve">MS Systems </w:t>
            </w:r>
            <w:proofErr w:type="spellStart"/>
            <w:r>
              <w:rPr>
                <w:lang w:eastAsia="en-US"/>
              </w:rPr>
              <w:t>Center</w:t>
            </w:r>
            <w:proofErr w:type="spellEnd"/>
            <w:r>
              <w:rPr>
                <w:lang w:eastAsia="en-US"/>
              </w:rPr>
              <w:t xml:space="preserve"> Service Manager (SCSM)</w:t>
            </w:r>
          </w:p>
        </w:tc>
        <w:tc>
          <w:tcPr>
            <w:tcW w:w="2407" w:type="pct"/>
          </w:tcPr>
          <w:p w14:paraId="1BDBCE33" w14:textId="1871AAD7" w:rsidR="002232CA" w:rsidRDefault="00BD1EBF" w:rsidP="00427C9E">
            <w:pPr>
              <w:spacing w:before="20" w:after="20"/>
              <w:cnfStyle w:val="000000000000" w:firstRow="0" w:lastRow="0" w:firstColumn="0" w:lastColumn="0" w:oddVBand="0" w:evenVBand="0" w:oddHBand="0" w:evenHBand="0" w:firstRowFirstColumn="0" w:firstRowLastColumn="0" w:lastRowFirstColumn="0" w:lastRowLastColumn="0"/>
            </w:pPr>
            <w:r>
              <w:t xml:space="preserve">SCSM in the Crown Hosting environment will be used for sensitive materials that only need to be accessed by our project/support staff via </w:t>
            </w:r>
            <w:proofErr w:type="gramStart"/>
            <w:r>
              <w:t>thin-client</w:t>
            </w:r>
            <w:proofErr w:type="gramEnd"/>
            <w:r>
              <w:t>.</w:t>
            </w:r>
            <w:r w:rsidR="00427C9E">
              <w:t xml:space="preserve"> </w:t>
            </w:r>
          </w:p>
          <w:p w14:paraId="05ADD46E" w14:textId="77777777" w:rsidR="002232CA" w:rsidRDefault="002232CA" w:rsidP="00427C9E">
            <w:pPr>
              <w:spacing w:before="20" w:after="20"/>
              <w:cnfStyle w:val="000000000000" w:firstRow="0" w:lastRow="0" w:firstColumn="0" w:lastColumn="0" w:oddVBand="0" w:evenVBand="0" w:oddHBand="0" w:evenHBand="0" w:firstRowFirstColumn="0" w:firstRowLastColumn="0" w:lastRowFirstColumn="0" w:lastRowLastColumn="0"/>
              <w:rPr>
                <w:rStyle w:val="normaltextrun"/>
              </w:rPr>
            </w:pPr>
          </w:p>
          <w:p w14:paraId="103E15EF" w14:textId="30F62695" w:rsidR="00427C9E" w:rsidRDefault="002232CA" w:rsidP="00427C9E">
            <w:pPr>
              <w:spacing w:before="20" w:after="20"/>
              <w:cnfStyle w:val="000000000000" w:firstRow="0" w:lastRow="0" w:firstColumn="0" w:lastColumn="0" w:oddVBand="0" w:evenVBand="0" w:oddHBand="0" w:evenHBand="0" w:firstRowFirstColumn="0" w:firstRowLastColumn="0" w:lastRowFirstColumn="0" w:lastRowLastColumn="0"/>
            </w:pPr>
            <w:r>
              <w:rPr>
                <w:rStyle w:val="normaltextrun"/>
                <w:rFonts w:cs="Arial"/>
              </w:rPr>
              <w:t>I</w:t>
            </w:r>
            <w:r>
              <w:rPr>
                <w:rStyle w:val="normaltextrun"/>
              </w:rPr>
              <w:t>n addition, w</w:t>
            </w:r>
            <w:r>
              <w:rPr>
                <w:rStyle w:val="normaltextrun"/>
                <w:rFonts w:cs="Arial"/>
              </w:rPr>
              <w:t xml:space="preserve">e will investigate the use of IBM securely-hosted knowledge tooling - in a similar manner as proposed with Jira – to enable wider sharing of documentation </w:t>
            </w:r>
            <w:r>
              <w:rPr>
                <w:rStyle w:val="normaltextrun"/>
              </w:rPr>
              <w:t>and collaboration with the Authority</w:t>
            </w:r>
            <w:r>
              <w:rPr>
                <w:rStyle w:val="normaltextrun"/>
                <w:rFonts w:cs="Arial"/>
              </w:rPr>
              <w:t xml:space="preserve">. We currently use a secure Wiki solution based on </w:t>
            </w:r>
            <w:proofErr w:type="spellStart"/>
            <w:r>
              <w:rPr>
                <w:rStyle w:val="normaltextrun"/>
                <w:rFonts w:cs="Arial"/>
              </w:rPr>
              <w:t>BookStack</w:t>
            </w:r>
            <w:proofErr w:type="spellEnd"/>
            <w:r>
              <w:rPr>
                <w:rStyle w:val="normaltextrun"/>
                <w:rFonts w:cs="Arial"/>
              </w:rPr>
              <w:t>. We will review with your security team to gain approval and to review which content can be shared in this manner.</w:t>
            </w:r>
          </w:p>
        </w:tc>
      </w:tr>
    </w:tbl>
    <w:p w14:paraId="23F8DD0B" w14:textId="77777777" w:rsidR="008E20D3" w:rsidRPr="005037E9" w:rsidRDefault="008E20D3" w:rsidP="005037E9">
      <w:pPr>
        <w:rPr>
          <w:lang w:eastAsia="en-US"/>
        </w:rPr>
      </w:pPr>
    </w:p>
    <w:p w14:paraId="290D7A6C" w14:textId="3C323289" w:rsidR="00527589" w:rsidRDefault="00527589" w:rsidP="00527589">
      <w:pPr>
        <w:rPr>
          <w:lang w:eastAsia="en-US"/>
        </w:rPr>
      </w:pPr>
      <w:r w:rsidRPr="00527589">
        <w:rPr>
          <w:lang w:eastAsia="en-US"/>
        </w:rPr>
        <w:t>System</w:t>
      </w:r>
      <w:r w:rsidR="004250BE">
        <w:rPr>
          <w:lang w:eastAsia="en-US"/>
        </w:rPr>
        <w:t>s</w:t>
      </w:r>
      <w:r w:rsidRPr="00527589">
        <w:rPr>
          <w:lang w:eastAsia="en-US"/>
        </w:rPr>
        <w:t xml:space="preserve"> Management and log analysis tools will</w:t>
      </w:r>
      <w:r>
        <w:rPr>
          <w:lang w:eastAsia="en-US"/>
        </w:rPr>
        <w:t xml:space="preserve"> </w:t>
      </w:r>
      <w:r w:rsidRPr="00527589">
        <w:rPr>
          <w:lang w:eastAsia="en-US"/>
        </w:rPr>
        <w:t>be hosted within the ‘Platform Tooling’ zone</w:t>
      </w:r>
      <w:r>
        <w:rPr>
          <w:lang w:eastAsia="en-US"/>
        </w:rPr>
        <w:t>, separated from the main MSB and MES application component deployments.</w:t>
      </w:r>
      <w:r w:rsidRPr="00527589">
        <w:rPr>
          <w:lang w:eastAsia="en-US"/>
        </w:rPr>
        <w:t xml:space="preserve"> </w:t>
      </w:r>
      <w:r>
        <w:rPr>
          <w:lang w:eastAsia="en-US"/>
        </w:rPr>
        <w:t xml:space="preserve">This zone </w:t>
      </w:r>
      <w:r w:rsidR="00C16A11">
        <w:rPr>
          <w:lang w:eastAsia="en-US"/>
        </w:rPr>
        <w:t xml:space="preserve">and tooling </w:t>
      </w:r>
      <w:proofErr w:type="gramStart"/>
      <w:r>
        <w:rPr>
          <w:lang w:eastAsia="en-US"/>
        </w:rPr>
        <w:t>is</w:t>
      </w:r>
      <w:proofErr w:type="gramEnd"/>
      <w:r>
        <w:rPr>
          <w:lang w:eastAsia="en-US"/>
        </w:rPr>
        <w:t xml:space="preserve"> replicated in each of the main environments</w:t>
      </w:r>
      <w:r w:rsidR="009F703F">
        <w:rPr>
          <w:rStyle w:val="FootnoteReference"/>
          <w:lang w:eastAsia="en-US"/>
        </w:rPr>
        <w:footnoteReference w:id="10"/>
      </w:r>
      <w:r>
        <w:rPr>
          <w:lang w:eastAsia="en-US"/>
        </w:rPr>
        <w:t>: production, pre-production 2, pre-production 1, development/staging.</w:t>
      </w:r>
      <w:r w:rsidRPr="00527589">
        <w:rPr>
          <w:lang w:eastAsia="en-US"/>
        </w:rPr>
        <w:t xml:space="preserve"> </w:t>
      </w:r>
      <w:r>
        <w:rPr>
          <w:lang w:eastAsia="en-US"/>
        </w:rPr>
        <w:t xml:space="preserve">This zone is used to hold </w:t>
      </w:r>
      <w:proofErr w:type="gramStart"/>
      <w:r>
        <w:rPr>
          <w:lang w:eastAsia="en-US"/>
        </w:rPr>
        <w:t>all of</w:t>
      </w:r>
      <w:proofErr w:type="gramEnd"/>
      <w:r>
        <w:rPr>
          <w:lang w:eastAsia="en-US"/>
        </w:rPr>
        <w:t xml:space="preserve"> the management tooling including for example the Microsoft System Centre management tooling and the LogRhythm protective monitoring tools.</w:t>
      </w:r>
      <w:r w:rsidR="004250BE">
        <w:rPr>
          <w:lang w:eastAsia="en-US"/>
        </w:rPr>
        <w:t xml:space="preserve"> The exception to this </w:t>
      </w:r>
      <w:proofErr w:type="gramStart"/>
      <w:r w:rsidR="004250BE">
        <w:rPr>
          <w:lang w:eastAsia="en-US"/>
        </w:rPr>
        <w:t>are</w:t>
      </w:r>
      <w:proofErr w:type="gramEnd"/>
      <w:r w:rsidR="004250BE">
        <w:rPr>
          <w:lang w:eastAsia="en-US"/>
        </w:rPr>
        <w:t xml:space="preserve"> tools accessed </w:t>
      </w:r>
      <w:r w:rsidR="007858AD">
        <w:rPr>
          <w:lang w:eastAsia="en-US"/>
        </w:rPr>
        <w:t xml:space="preserve">in IBM Hursley </w:t>
      </w:r>
      <w:r w:rsidR="004250BE">
        <w:rPr>
          <w:lang w:eastAsia="en-US"/>
        </w:rPr>
        <w:t>for wider programme collaboration (beyond our project/support staff with thin-client access) e.g. Jira.</w:t>
      </w:r>
    </w:p>
    <w:p w14:paraId="3F10DB47" w14:textId="77777777" w:rsidR="000A3F6F" w:rsidRPr="00527589" w:rsidRDefault="000A3F6F" w:rsidP="00527589">
      <w:pPr>
        <w:rPr>
          <w:lang w:eastAsia="en-US"/>
        </w:rPr>
      </w:pPr>
    </w:p>
    <w:p w14:paraId="6E0ED00C" w14:textId="77A49898" w:rsidR="00CF4E06" w:rsidRDefault="00CF4E06" w:rsidP="00CF4E06">
      <w:pPr>
        <w:pStyle w:val="Heading3"/>
      </w:pPr>
      <w:bookmarkStart w:id="287" w:name="_Toc124950255"/>
      <w:r>
        <w:t>Remote Support</w:t>
      </w:r>
      <w:bookmarkEnd w:id="287"/>
    </w:p>
    <w:p w14:paraId="6C017C51" w14:textId="46DC47FB" w:rsidR="005151D4" w:rsidRDefault="005151D4" w:rsidP="005151D4">
      <w:pPr>
        <w:rPr>
          <w:lang w:eastAsia="en-US"/>
        </w:rPr>
      </w:pPr>
      <w:r w:rsidRPr="005151D4">
        <w:rPr>
          <w:lang w:eastAsia="en-US"/>
        </w:rPr>
        <w:t xml:space="preserve">We will </w:t>
      </w:r>
      <w:r w:rsidR="009A30E2">
        <w:rPr>
          <w:lang w:eastAsia="en-US"/>
        </w:rPr>
        <w:t xml:space="preserve">follow a similar approach to remote access from our project/support sites to the existing approach. We will </w:t>
      </w:r>
      <w:r w:rsidRPr="005151D4">
        <w:rPr>
          <w:lang w:eastAsia="en-US"/>
        </w:rPr>
        <w:t xml:space="preserve">provide thin client devices </w:t>
      </w:r>
      <w:r w:rsidR="009A30E2">
        <w:rPr>
          <w:lang w:eastAsia="en-US"/>
        </w:rPr>
        <w:t xml:space="preserve">and </w:t>
      </w:r>
      <w:r w:rsidRPr="005151D4">
        <w:rPr>
          <w:lang w:eastAsia="en-US"/>
        </w:rPr>
        <w:t>reuse the Scout suite deployed in the data centres, extending the existing service as needed.</w:t>
      </w:r>
      <w:r>
        <w:rPr>
          <w:lang w:eastAsia="en-US"/>
        </w:rPr>
        <w:t xml:space="preserve"> </w:t>
      </w:r>
      <w:r w:rsidR="009A30E2">
        <w:rPr>
          <w:lang w:eastAsia="en-US"/>
        </w:rPr>
        <w:t xml:space="preserve">These will be used </w:t>
      </w:r>
      <w:r w:rsidR="00B7215C">
        <w:rPr>
          <w:lang w:eastAsia="en-US"/>
        </w:rPr>
        <w:t xml:space="preserve">to provide </w:t>
      </w:r>
      <w:r w:rsidR="00B7215C">
        <w:rPr>
          <w:lang w:eastAsia="en-US"/>
        </w:rPr>
        <w:lastRenderedPageBreak/>
        <w:t>remote desktop access into the Crown Hosting environments</w:t>
      </w:r>
      <w:r w:rsidR="009A30E2">
        <w:rPr>
          <w:lang w:eastAsia="en-US"/>
        </w:rPr>
        <w:t xml:space="preserve">, to provide </w:t>
      </w:r>
      <w:r w:rsidR="00B7215C">
        <w:rPr>
          <w:lang w:eastAsia="en-US"/>
        </w:rPr>
        <w:t xml:space="preserve">the quickest transition approach and to reduce risk. </w:t>
      </w:r>
      <w:r>
        <w:rPr>
          <w:lang w:eastAsia="en-US"/>
        </w:rPr>
        <w:t xml:space="preserve">This will provide us access </w:t>
      </w:r>
      <w:r w:rsidR="009A30E2">
        <w:rPr>
          <w:lang w:eastAsia="en-US"/>
        </w:rPr>
        <w:t>to systems and tooling within the Matcher Crown Hosting deployment for deployment, test and support activity including:</w:t>
      </w:r>
    </w:p>
    <w:p w14:paraId="66076280" w14:textId="51323372" w:rsidR="00012CAC" w:rsidRDefault="00012CAC" w:rsidP="00012CAC">
      <w:pPr>
        <w:pStyle w:val="ListParagraph"/>
        <w:numPr>
          <w:ilvl w:val="0"/>
          <w:numId w:val="29"/>
        </w:numPr>
      </w:pPr>
      <w:r>
        <w:t>Deployments of MSB, MES and other solution components</w:t>
      </w:r>
    </w:p>
    <w:p w14:paraId="797FF8CB" w14:textId="62171DC0" w:rsidR="00012CAC" w:rsidRDefault="00012CAC" w:rsidP="00012CAC">
      <w:pPr>
        <w:pStyle w:val="ListParagraph"/>
        <w:numPr>
          <w:ilvl w:val="0"/>
          <w:numId w:val="29"/>
        </w:numPr>
      </w:pPr>
      <w:r>
        <w:t>Data Import Export tooling</w:t>
      </w:r>
    </w:p>
    <w:p w14:paraId="2435631D" w14:textId="2EBF4D14" w:rsidR="00012CAC" w:rsidRDefault="00012CAC" w:rsidP="00012CAC">
      <w:pPr>
        <w:pStyle w:val="ListParagraph"/>
        <w:numPr>
          <w:ilvl w:val="0"/>
          <w:numId w:val="29"/>
        </w:numPr>
      </w:pPr>
      <w:r>
        <w:t>Test tooling including BAT manager</w:t>
      </w:r>
    </w:p>
    <w:p w14:paraId="0BC230F1" w14:textId="3E387A58" w:rsidR="009A30E2" w:rsidRDefault="00012CAC" w:rsidP="009A30E2">
      <w:pPr>
        <w:pStyle w:val="ListParagraph"/>
        <w:numPr>
          <w:ilvl w:val="0"/>
          <w:numId w:val="29"/>
        </w:numPr>
      </w:pPr>
      <w:r>
        <w:t xml:space="preserve">Microsoft System </w:t>
      </w:r>
      <w:proofErr w:type="spellStart"/>
      <w:r>
        <w:t>Center</w:t>
      </w:r>
      <w:proofErr w:type="spellEnd"/>
      <w:r>
        <w:t xml:space="preserve"> management tooling</w:t>
      </w:r>
    </w:p>
    <w:p w14:paraId="17BA5C43" w14:textId="62780237" w:rsidR="00012CAC" w:rsidRDefault="00012CAC" w:rsidP="009A30E2">
      <w:pPr>
        <w:pStyle w:val="ListParagraph"/>
        <w:numPr>
          <w:ilvl w:val="0"/>
          <w:numId w:val="29"/>
        </w:numPr>
      </w:pPr>
      <w:r>
        <w:t>Athene performance/capacity tooling</w:t>
      </w:r>
    </w:p>
    <w:p w14:paraId="2AC12C2D" w14:textId="6F3E5180" w:rsidR="005151D4" w:rsidRDefault="005151D4" w:rsidP="005151D4">
      <w:pPr>
        <w:rPr>
          <w:lang w:eastAsia="en-US"/>
        </w:rPr>
      </w:pPr>
      <w:r>
        <w:rPr>
          <w:lang w:eastAsia="en-US"/>
        </w:rPr>
        <w:t>For day-to-day collaboration with Authority staff, and for access to collaboration tooling</w:t>
      </w:r>
      <w:r w:rsidR="007858AD">
        <w:rPr>
          <w:lang w:eastAsia="en-US"/>
        </w:rPr>
        <w:t xml:space="preserve"> as agreed during negotiation we anticipate using supplier laptops</w:t>
      </w:r>
      <w:r w:rsidR="007858AD">
        <w:rPr>
          <w:rStyle w:val="FootnoteReference"/>
          <w:lang w:eastAsia="en-US"/>
        </w:rPr>
        <w:footnoteReference w:id="11"/>
      </w:r>
      <w:r>
        <w:rPr>
          <w:lang w:eastAsia="en-US"/>
        </w:rPr>
        <w:t xml:space="preserve"> </w:t>
      </w:r>
      <w:r w:rsidR="007858AD">
        <w:rPr>
          <w:lang w:eastAsia="en-US"/>
        </w:rPr>
        <w:t>- these will be used for</w:t>
      </w:r>
    </w:p>
    <w:p w14:paraId="215AD921" w14:textId="44C99B2E" w:rsidR="005151D4" w:rsidRDefault="007858AD" w:rsidP="005151D4">
      <w:pPr>
        <w:pStyle w:val="ListParagraph"/>
        <w:numPr>
          <w:ilvl w:val="0"/>
          <w:numId w:val="29"/>
        </w:numPr>
      </w:pPr>
      <w:r>
        <w:t>Emailing securely using CJSM to Authority email systems.</w:t>
      </w:r>
    </w:p>
    <w:p w14:paraId="46EFAD3A" w14:textId="0552FAF9" w:rsidR="005151D4" w:rsidRDefault="007858AD" w:rsidP="005151D4">
      <w:pPr>
        <w:pStyle w:val="ListParagraph"/>
        <w:numPr>
          <w:ilvl w:val="0"/>
          <w:numId w:val="29"/>
        </w:numPr>
      </w:pPr>
      <w:r>
        <w:t xml:space="preserve">Microsoft </w:t>
      </w:r>
      <w:r w:rsidR="005151D4">
        <w:t>Teams meetings</w:t>
      </w:r>
      <w:r>
        <w:t xml:space="preserve"> (joining as guests to Authority hosted MS Teams meetings)</w:t>
      </w:r>
    </w:p>
    <w:p w14:paraId="16D888A2" w14:textId="5B72CBF7" w:rsidR="005151D4" w:rsidRDefault="004B2A4F" w:rsidP="005151D4">
      <w:pPr>
        <w:pStyle w:val="ListParagraph"/>
        <w:numPr>
          <w:ilvl w:val="0"/>
          <w:numId w:val="29"/>
        </w:numPr>
      </w:pPr>
      <w:r>
        <w:t>Collaboration</w:t>
      </w:r>
      <w:r w:rsidR="005151D4">
        <w:t xml:space="preserve">/defect tracking in </w:t>
      </w:r>
      <w:r w:rsidR="005151D4" w:rsidRPr="005151D4">
        <w:t>Jira</w:t>
      </w:r>
      <w:r w:rsidR="007858AD">
        <w:t xml:space="preserve"> (IBM Hursley secure network instance)</w:t>
      </w:r>
    </w:p>
    <w:p w14:paraId="76F1F9B1" w14:textId="7E4FF7BA" w:rsidR="005151D4" w:rsidRDefault="004B2A4F" w:rsidP="007858AD">
      <w:pPr>
        <w:pStyle w:val="ListParagraph"/>
        <w:numPr>
          <w:ilvl w:val="0"/>
          <w:numId w:val="29"/>
        </w:numPr>
      </w:pPr>
      <w:r>
        <w:t xml:space="preserve">Knowledge </w:t>
      </w:r>
      <w:r w:rsidR="005151D4">
        <w:t xml:space="preserve">management </w:t>
      </w:r>
      <w:r>
        <w:t xml:space="preserve">(subject to security review and approval) </w:t>
      </w:r>
      <w:r w:rsidR="005151D4">
        <w:t xml:space="preserve">in </w:t>
      </w:r>
      <w:proofErr w:type="spellStart"/>
      <w:r w:rsidR="00E976B1">
        <w:t>BookS</w:t>
      </w:r>
      <w:r w:rsidR="00C306F5">
        <w:t>tack</w:t>
      </w:r>
      <w:proofErr w:type="spellEnd"/>
      <w:r w:rsidR="00E976B1">
        <w:t xml:space="preserve"> Wiki solution </w:t>
      </w:r>
      <w:r w:rsidR="007858AD">
        <w:t>(IBM Hursley secure network instance)</w:t>
      </w:r>
    </w:p>
    <w:p w14:paraId="007EFD8D" w14:textId="77777777" w:rsidR="005151D4" w:rsidRPr="005151D4" w:rsidRDefault="005151D4" w:rsidP="005151D4">
      <w:pPr>
        <w:rPr>
          <w:lang w:eastAsia="en-US"/>
        </w:rPr>
      </w:pPr>
    </w:p>
    <w:p w14:paraId="357893D4" w14:textId="05BCA8FE" w:rsidR="00CF4E06" w:rsidRDefault="00CF4E06" w:rsidP="00CF4E06">
      <w:pPr>
        <w:pStyle w:val="Heading3"/>
      </w:pPr>
      <w:bookmarkStart w:id="288" w:name="_Toc124950256"/>
      <w:r>
        <w:t>Promotion Route to Live</w:t>
      </w:r>
      <w:bookmarkEnd w:id="288"/>
    </w:p>
    <w:p w14:paraId="31ABC6E1" w14:textId="31E28876" w:rsidR="0079168A" w:rsidRDefault="0079168A" w:rsidP="0079168A">
      <w:pPr>
        <w:rPr>
          <w:lang w:eastAsia="en-US"/>
        </w:rPr>
      </w:pPr>
      <w:r>
        <w:rPr>
          <w:lang w:eastAsia="en-US"/>
        </w:rPr>
        <w:t xml:space="preserve">The </w:t>
      </w:r>
      <w:r w:rsidR="003260C7">
        <w:rPr>
          <w:lang w:eastAsia="en-US"/>
        </w:rPr>
        <w:t xml:space="preserve">route for promoting changes to live is as shown on </w:t>
      </w:r>
      <w:r w:rsidR="003260C7">
        <w:rPr>
          <w:lang w:eastAsia="en-US"/>
        </w:rPr>
        <w:fldChar w:fldCharType="begin"/>
      </w:r>
      <w:r w:rsidR="003260C7">
        <w:rPr>
          <w:lang w:eastAsia="en-US"/>
        </w:rPr>
        <w:instrText xml:space="preserve"> REF _Ref112340310 \h </w:instrText>
      </w:r>
      <w:r w:rsidR="003260C7">
        <w:rPr>
          <w:lang w:eastAsia="en-US"/>
        </w:rPr>
      </w:r>
      <w:r w:rsidR="003260C7">
        <w:rPr>
          <w:lang w:eastAsia="en-US"/>
        </w:rPr>
        <w:fldChar w:fldCharType="separate"/>
      </w:r>
      <w:r w:rsidR="003D3CE5">
        <w:t xml:space="preserve">Figure </w:t>
      </w:r>
      <w:r w:rsidR="003D3CE5">
        <w:rPr>
          <w:noProof/>
        </w:rPr>
        <w:t>13</w:t>
      </w:r>
      <w:r w:rsidR="003260C7">
        <w:rPr>
          <w:lang w:eastAsia="en-US"/>
        </w:rPr>
        <w:fldChar w:fldCharType="end"/>
      </w:r>
      <w:r w:rsidR="003260C7">
        <w:rPr>
          <w:lang w:eastAsia="en-US"/>
        </w:rPr>
        <w:t xml:space="preserve"> in </w:t>
      </w:r>
      <w:r w:rsidR="003260C7">
        <w:rPr>
          <w:lang w:eastAsia="en-US"/>
        </w:rPr>
        <w:fldChar w:fldCharType="begin"/>
      </w:r>
      <w:r w:rsidR="003260C7">
        <w:rPr>
          <w:lang w:eastAsia="en-US"/>
        </w:rPr>
        <w:instrText xml:space="preserve"> REF _Ref112340341 \r \h </w:instrText>
      </w:r>
      <w:r w:rsidR="003260C7">
        <w:rPr>
          <w:lang w:eastAsia="en-US"/>
        </w:rPr>
      </w:r>
      <w:r w:rsidR="003260C7">
        <w:rPr>
          <w:lang w:eastAsia="en-US"/>
        </w:rPr>
        <w:fldChar w:fldCharType="separate"/>
      </w:r>
      <w:r w:rsidR="003D3CE5">
        <w:rPr>
          <w:lang w:eastAsia="en-US"/>
        </w:rPr>
        <w:t>3.3</w:t>
      </w:r>
      <w:r w:rsidR="003260C7">
        <w:rPr>
          <w:lang w:eastAsia="en-US"/>
        </w:rPr>
        <w:fldChar w:fldCharType="end"/>
      </w:r>
      <w:r w:rsidR="003260C7">
        <w:rPr>
          <w:lang w:eastAsia="en-US"/>
        </w:rPr>
        <w:t xml:space="preserve"> - </w:t>
      </w:r>
      <w:r w:rsidR="003260C7">
        <w:rPr>
          <w:lang w:eastAsia="en-US"/>
        </w:rPr>
        <w:fldChar w:fldCharType="begin"/>
      </w:r>
      <w:r w:rsidR="003260C7">
        <w:rPr>
          <w:lang w:eastAsia="en-US"/>
        </w:rPr>
        <w:instrText xml:space="preserve"> REF _Ref112340341 \h </w:instrText>
      </w:r>
      <w:r w:rsidR="003260C7">
        <w:rPr>
          <w:lang w:eastAsia="en-US"/>
        </w:rPr>
      </w:r>
      <w:r w:rsidR="003260C7">
        <w:rPr>
          <w:lang w:eastAsia="en-US"/>
        </w:rPr>
        <w:fldChar w:fldCharType="separate"/>
      </w:r>
      <w:r w:rsidR="003D3CE5">
        <w:t>Environment View</w:t>
      </w:r>
      <w:r w:rsidR="003260C7">
        <w:rPr>
          <w:lang w:eastAsia="en-US"/>
        </w:rPr>
        <w:fldChar w:fldCharType="end"/>
      </w:r>
      <w:r w:rsidR="003260C7">
        <w:rPr>
          <w:lang w:eastAsia="en-US"/>
        </w:rPr>
        <w:t xml:space="preserve"> and repeated here in </w:t>
      </w:r>
      <w:r w:rsidR="009C0066">
        <w:rPr>
          <w:lang w:eastAsia="en-US"/>
        </w:rPr>
        <w:fldChar w:fldCharType="begin"/>
      </w:r>
      <w:r w:rsidR="009C0066">
        <w:rPr>
          <w:lang w:eastAsia="en-US"/>
        </w:rPr>
        <w:instrText xml:space="preserve"> REF _Ref112340616 \h </w:instrText>
      </w:r>
      <w:r w:rsidR="009C0066">
        <w:rPr>
          <w:lang w:eastAsia="en-US"/>
        </w:rPr>
      </w:r>
      <w:r w:rsidR="009C0066">
        <w:rPr>
          <w:lang w:eastAsia="en-US"/>
        </w:rPr>
        <w:fldChar w:fldCharType="separate"/>
      </w:r>
      <w:r w:rsidR="003D3CE5">
        <w:t xml:space="preserve">Figure </w:t>
      </w:r>
      <w:r w:rsidR="003D3CE5">
        <w:rPr>
          <w:noProof/>
        </w:rPr>
        <w:t>18</w:t>
      </w:r>
      <w:r w:rsidR="009C0066">
        <w:rPr>
          <w:lang w:eastAsia="en-US"/>
        </w:rPr>
        <w:fldChar w:fldCharType="end"/>
      </w:r>
      <w:r w:rsidR="009C0066">
        <w:rPr>
          <w:lang w:eastAsia="en-US"/>
        </w:rPr>
        <w:t>.</w:t>
      </w:r>
      <w:r w:rsidR="00160911">
        <w:rPr>
          <w:lang w:eastAsia="en-US"/>
        </w:rPr>
        <w:t xml:space="preserve"> The arrows show our understanding of the typical sequence of steps for an application change to be promoted through the environments to production. The description of each environment includes the type of data and the type of testing that would typically be performed.</w:t>
      </w:r>
    </w:p>
    <w:p w14:paraId="10544E93" w14:textId="77777777" w:rsidR="003260C7" w:rsidRDefault="003260C7" w:rsidP="003260C7">
      <w:pPr>
        <w:keepNext/>
      </w:pPr>
      <w:r w:rsidRPr="005A2516">
        <w:rPr>
          <w:noProof/>
          <w:lang w:eastAsia="en-US"/>
        </w:rPr>
        <w:drawing>
          <wp:inline distT="0" distB="0" distL="0" distR="0" wp14:anchorId="5F740004" wp14:editId="003185F4">
            <wp:extent cx="5197642" cy="3113975"/>
            <wp:effectExtent l="0" t="0" r="0" b="0"/>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3"/>
                    <a:stretch>
                      <a:fillRect/>
                    </a:stretch>
                  </pic:blipFill>
                  <pic:spPr>
                    <a:xfrm>
                      <a:off x="0" y="0"/>
                      <a:ext cx="5206440" cy="3119246"/>
                    </a:xfrm>
                    <a:prstGeom prst="rect">
                      <a:avLst/>
                    </a:prstGeom>
                  </pic:spPr>
                </pic:pic>
              </a:graphicData>
            </a:graphic>
          </wp:inline>
        </w:drawing>
      </w:r>
    </w:p>
    <w:p w14:paraId="1242624F" w14:textId="107016E2" w:rsidR="003260C7" w:rsidRDefault="003260C7" w:rsidP="003260C7">
      <w:pPr>
        <w:pStyle w:val="Caption"/>
      </w:pPr>
      <w:bookmarkStart w:id="289" w:name="_Ref112340616"/>
      <w:bookmarkStart w:id="290" w:name="_Ref112340611"/>
      <w:r>
        <w:t xml:space="preserve">Figure </w:t>
      </w:r>
      <w:r w:rsidR="00000000">
        <w:fldChar w:fldCharType="begin"/>
      </w:r>
      <w:r w:rsidR="00000000">
        <w:instrText xml:space="preserve"> SEQ Figure \* ARABIC </w:instrText>
      </w:r>
      <w:r w:rsidR="00000000">
        <w:fldChar w:fldCharType="separate"/>
      </w:r>
      <w:r w:rsidR="003D3CE5">
        <w:rPr>
          <w:noProof/>
        </w:rPr>
        <w:t>18</w:t>
      </w:r>
      <w:r w:rsidR="00000000">
        <w:rPr>
          <w:noProof/>
        </w:rPr>
        <w:fldChar w:fldCharType="end"/>
      </w:r>
      <w:bookmarkEnd w:id="289"/>
      <w:r>
        <w:t xml:space="preserve"> </w:t>
      </w:r>
      <w:r w:rsidR="0062635C">
        <w:t>–</w:t>
      </w:r>
      <w:r>
        <w:t xml:space="preserve"> Path to Production</w:t>
      </w:r>
      <w:bookmarkEnd w:id="290"/>
    </w:p>
    <w:p w14:paraId="3E8A616F" w14:textId="77777777" w:rsidR="003260C7" w:rsidRPr="003260C7" w:rsidRDefault="003260C7" w:rsidP="003260C7">
      <w:pPr>
        <w:rPr>
          <w:lang w:eastAsia="en-US"/>
        </w:rPr>
      </w:pPr>
    </w:p>
    <w:p w14:paraId="574A9C85" w14:textId="5124309D" w:rsidR="00CF4E06" w:rsidRDefault="00CF4E06" w:rsidP="00CF4E06">
      <w:pPr>
        <w:pStyle w:val="Heading3"/>
      </w:pPr>
      <w:bookmarkStart w:id="291" w:name="_Toc124950257"/>
      <w:r>
        <w:lastRenderedPageBreak/>
        <w:t xml:space="preserve">Capacity </w:t>
      </w:r>
      <w:r w:rsidR="000A5C9C">
        <w:t>Management</w:t>
      </w:r>
      <w:bookmarkEnd w:id="291"/>
    </w:p>
    <w:p w14:paraId="49B59CEC" w14:textId="044C15D0" w:rsidR="00EB3E8B" w:rsidRPr="00EB3E8B" w:rsidRDefault="00EB3E8B" w:rsidP="00EB3E8B">
      <w:pPr>
        <w:rPr>
          <w:lang w:eastAsia="en-US"/>
        </w:rPr>
      </w:pPr>
      <w:r>
        <w:rPr>
          <w:lang w:eastAsia="en-US"/>
        </w:rPr>
        <w:t xml:space="preserve">Our proposed approach for capacity management is described in </w:t>
      </w:r>
      <w:r>
        <w:rPr>
          <w:lang w:eastAsia="en-US"/>
        </w:rPr>
        <w:fldChar w:fldCharType="begin"/>
      </w:r>
      <w:r>
        <w:rPr>
          <w:lang w:eastAsia="en-US"/>
        </w:rPr>
        <w:instrText xml:space="preserve"> REF _Ref112348749 \r \h </w:instrText>
      </w:r>
      <w:r>
        <w:rPr>
          <w:lang w:eastAsia="en-US"/>
        </w:rPr>
      </w:r>
      <w:r>
        <w:rPr>
          <w:lang w:eastAsia="en-US"/>
        </w:rPr>
        <w:fldChar w:fldCharType="separate"/>
      </w:r>
      <w:r w:rsidR="003D3CE5">
        <w:rPr>
          <w:lang w:eastAsia="en-US"/>
        </w:rPr>
        <w:t>3.10</w:t>
      </w:r>
      <w:r>
        <w:rPr>
          <w:lang w:eastAsia="en-US"/>
        </w:rPr>
        <w:fldChar w:fldCharType="end"/>
      </w:r>
      <w:r>
        <w:rPr>
          <w:lang w:eastAsia="en-US"/>
        </w:rPr>
        <w:t xml:space="preserve"> - </w:t>
      </w:r>
      <w:r>
        <w:rPr>
          <w:lang w:eastAsia="en-US"/>
        </w:rPr>
        <w:fldChar w:fldCharType="begin"/>
      </w:r>
      <w:r>
        <w:rPr>
          <w:lang w:eastAsia="en-US"/>
        </w:rPr>
        <w:instrText xml:space="preserve"> REF _Ref112348745 \h </w:instrText>
      </w:r>
      <w:r>
        <w:rPr>
          <w:lang w:eastAsia="en-US"/>
        </w:rPr>
      </w:r>
      <w:r>
        <w:rPr>
          <w:lang w:eastAsia="en-US"/>
        </w:rPr>
        <w:fldChar w:fldCharType="separate"/>
      </w:r>
      <w:r w:rsidR="003D3CE5" w:rsidRPr="003D01AD">
        <w:t>Capacity</w:t>
      </w:r>
      <w:r>
        <w:rPr>
          <w:lang w:eastAsia="en-US"/>
        </w:rPr>
        <w:fldChar w:fldCharType="end"/>
      </w:r>
      <w:r>
        <w:rPr>
          <w:lang w:eastAsia="en-US"/>
        </w:rPr>
        <w:t xml:space="preserve">. </w:t>
      </w:r>
      <w:r w:rsidR="00356B82">
        <w:rPr>
          <w:lang w:eastAsia="en-US"/>
        </w:rPr>
        <w:t xml:space="preserve">The capacity management activities will be managed from </w:t>
      </w:r>
      <w:r w:rsidR="000A5C9C">
        <w:rPr>
          <w:lang w:eastAsia="en-US"/>
        </w:rPr>
        <w:t>various roles within our shared service delivery team, including our monitoring team tracking capacity usage, our service/ops architects planning upgrades to be implemented by our infra/platform dev team, and the overall change rollout managed by our change process analysts.</w:t>
      </w:r>
    </w:p>
    <w:p w14:paraId="631A721A" w14:textId="3CF2A8C2" w:rsidR="00CF4E06" w:rsidRDefault="00CF4E06" w:rsidP="00CF4E06">
      <w:pPr>
        <w:pStyle w:val="Heading3"/>
      </w:pPr>
      <w:bookmarkStart w:id="292" w:name="_Toc124950258"/>
      <w:r>
        <w:t>Software licence monitoring and management</w:t>
      </w:r>
      <w:bookmarkEnd w:id="292"/>
    </w:p>
    <w:p w14:paraId="4440EE66" w14:textId="3AF94A50" w:rsidR="00847DDB" w:rsidRPr="00847DDB" w:rsidRDefault="00F22925" w:rsidP="00847DDB">
      <w:pPr>
        <w:rPr>
          <w:lang w:eastAsia="en-US"/>
        </w:rPr>
      </w:pPr>
      <w:r>
        <w:rPr>
          <w:lang w:eastAsia="en-US"/>
        </w:rPr>
        <w:t>We</w:t>
      </w:r>
      <w:r w:rsidRPr="00F22925">
        <w:rPr>
          <w:lang w:eastAsia="en-US"/>
        </w:rPr>
        <w:t xml:space="preserve"> will take on the software listed in the ‘BMPS Software Asset Register’</w:t>
      </w:r>
      <w:r w:rsidR="009A2AE6">
        <w:rPr>
          <w:lang w:eastAsia="en-US"/>
        </w:rPr>
        <w:t xml:space="preserve"> and the monitoring/management of their licences. </w:t>
      </w:r>
      <w:r w:rsidR="00BD5FC1">
        <w:rPr>
          <w:lang w:eastAsia="en-US"/>
        </w:rPr>
        <w:t>Our shared service delivery team includes an asset management capability which will be responsible for tracking licence expiry dates and renewing them to keep all software compliant with licencing.</w:t>
      </w:r>
      <w:r w:rsidR="00737B86">
        <w:rPr>
          <w:lang w:eastAsia="en-US"/>
        </w:rPr>
        <w:t xml:space="preserve"> We will monitor for situations where software licences are no longer required (</w:t>
      </w:r>
      <w:proofErr w:type="gramStart"/>
      <w:r w:rsidR="00737B86">
        <w:rPr>
          <w:lang w:eastAsia="en-US"/>
        </w:rPr>
        <w:t>e.g.</w:t>
      </w:r>
      <w:proofErr w:type="gramEnd"/>
      <w:r w:rsidR="00737B86">
        <w:rPr>
          <w:lang w:eastAsia="en-US"/>
        </w:rPr>
        <w:t xml:space="preserve"> if a particular technology is no longer used in the solution), and manage the termination of these licences.</w:t>
      </w:r>
    </w:p>
    <w:p w14:paraId="53AC23CC" w14:textId="05BA62F7" w:rsidR="006B143C" w:rsidRDefault="006B143C" w:rsidP="006B143C">
      <w:pPr>
        <w:pStyle w:val="Heading2"/>
      </w:pPr>
      <w:bookmarkStart w:id="293" w:name="_Toc124950259"/>
      <w:r>
        <w:t>ITSM and Security Management Tooling</w:t>
      </w:r>
      <w:bookmarkEnd w:id="293"/>
    </w:p>
    <w:p w14:paraId="71502B67" w14:textId="0FB25183" w:rsidR="00CF4E06" w:rsidRDefault="00CF4E06" w:rsidP="003C751A">
      <w:pPr>
        <w:pStyle w:val="Heading3"/>
      </w:pPr>
      <w:bookmarkStart w:id="294" w:name="_Toc124950260"/>
      <w:r>
        <w:t>Service delivery locations</w:t>
      </w:r>
      <w:r w:rsidR="008C239C">
        <w:t xml:space="preserve"> and organisation role structure</w:t>
      </w:r>
      <w:bookmarkEnd w:id="294"/>
    </w:p>
    <w:p w14:paraId="036F1867" w14:textId="0F3F480C" w:rsidR="00016BF6" w:rsidRDefault="0033669A" w:rsidP="0033669A">
      <w:r>
        <w:t xml:space="preserve">Our service will run from our Public Sector secure shared </w:t>
      </w:r>
      <w:r w:rsidR="00471EF3">
        <w:t xml:space="preserve">delivery </w:t>
      </w:r>
      <w:r>
        <w:t>centre that is split between Hursley and Leicester. The shared service</w:t>
      </w:r>
      <w:r w:rsidR="00C0065B">
        <w:t xml:space="preserve"> delivery (SSD)</w:t>
      </w:r>
      <w:r>
        <w:t xml:space="preserve"> centre supports secure UK Public Sector projects including Semaphore</w:t>
      </w:r>
      <w:r w:rsidR="00646193">
        <w:t xml:space="preserve">, </w:t>
      </w:r>
      <w:r w:rsidR="004B2A4F">
        <w:t xml:space="preserve">MBTP </w:t>
      </w:r>
      <w:r w:rsidR="00646193">
        <w:t xml:space="preserve">level 2 support and previously IABS </w:t>
      </w:r>
      <w:r>
        <w:t xml:space="preserve">for Home Office. </w:t>
      </w:r>
      <w:r w:rsidRPr="00A44145">
        <w:t xml:space="preserve">The existing shared support capability within Hursley and Leicester will provide BMPS with a proven dependable </w:t>
      </w:r>
      <w:r w:rsidR="00856FE2">
        <w:t>24/7 capability.</w:t>
      </w:r>
      <w:r w:rsidRPr="00A44145">
        <w:t xml:space="preserve"> The existing capabilities within the shared support centres include experienced teams across Level 2 and Level 3 support as well as ITIL and Home Office aligned processes for managing: incident; problem; change and release; asset and configuration management</w:t>
      </w:r>
      <w:r w:rsidR="0073345E">
        <w:t>; environment management and test capabilities</w:t>
      </w:r>
      <w:r w:rsidRPr="00A44145">
        <w:t>.</w:t>
      </w:r>
      <w:r w:rsidR="00E64862">
        <w:t xml:space="preserve"> </w:t>
      </w:r>
    </w:p>
    <w:p w14:paraId="42734FC0" w14:textId="0DBE701E" w:rsidR="0033669A" w:rsidRDefault="00E64862" w:rsidP="00B96560">
      <w:r>
        <w:t xml:space="preserve">Our security operations centre (SOC) capability </w:t>
      </w:r>
      <w:r w:rsidR="00016BF6">
        <w:t>which will</w:t>
      </w:r>
      <w:r w:rsidR="007E5907">
        <w:t xml:space="preserve"> be used for HOB Matcher </w:t>
      </w:r>
      <w:r>
        <w:t>is also based in our Hursley location.</w:t>
      </w:r>
      <w:r w:rsidR="00016BF6">
        <w:t xml:space="preserve"> The </w:t>
      </w:r>
      <w:r w:rsidR="00B96560">
        <w:t xml:space="preserve">SOC are an independent team to ensure separation of duties but with a well proven integration over many years on other </w:t>
      </w:r>
      <w:proofErr w:type="gramStart"/>
      <w:r w:rsidR="00B96560">
        <w:t>Home</w:t>
      </w:r>
      <w:proofErr w:type="gramEnd"/>
      <w:r w:rsidR="00B96560">
        <w:t xml:space="preserve"> Office engagements including Semaphore, Disclosure and Barring and previously IABS.</w:t>
      </w:r>
    </w:p>
    <w:p w14:paraId="4353FD04" w14:textId="77777777" w:rsidR="000804D0" w:rsidRDefault="000804D0" w:rsidP="00845461">
      <w:pPr>
        <w:keepNext/>
        <w:jc w:val="center"/>
      </w:pPr>
      <w:r w:rsidRPr="000804D0">
        <w:rPr>
          <w:noProof/>
          <w:lang w:eastAsia="en-US"/>
        </w:rPr>
        <w:drawing>
          <wp:inline distT="0" distB="0" distL="0" distR="0" wp14:anchorId="210CF0A9" wp14:editId="0AFD4FF4">
            <wp:extent cx="4993146" cy="2740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4993146" cy="2740025"/>
                    </a:xfrm>
                    <a:prstGeom prst="rect">
                      <a:avLst/>
                    </a:prstGeom>
                  </pic:spPr>
                </pic:pic>
              </a:graphicData>
            </a:graphic>
          </wp:inline>
        </w:drawing>
      </w:r>
    </w:p>
    <w:p w14:paraId="27D6D4C8" w14:textId="2D44FA95" w:rsidR="0033669A" w:rsidRDefault="000804D0" w:rsidP="000804D0">
      <w:pPr>
        <w:pStyle w:val="Caption"/>
      </w:pPr>
      <w:r>
        <w:t xml:space="preserve">Figure </w:t>
      </w:r>
      <w:r w:rsidR="00000000">
        <w:fldChar w:fldCharType="begin"/>
      </w:r>
      <w:r w:rsidR="00000000">
        <w:instrText xml:space="preserve"> SEQ Figure \* ARABIC </w:instrText>
      </w:r>
      <w:r w:rsidR="00000000">
        <w:fldChar w:fldCharType="separate"/>
      </w:r>
      <w:r w:rsidR="003D3CE5">
        <w:rPr>
          <w:noProof/>
        </w:rPr>
        <w:t>19</w:t>
      </w:r>
      <w:r w:rsidR="00000000">
        <w:rPr>
          <w:noProof/>
        </w:rPr>
        <w:fldChar w:fldCharType="end"/>
      </w:r>
      <w:r>
        <w:t xml:space="preserve"> </w:t>
      </w:r>
      <w:r w:rsidR="0062635C">
        <w:t>–</w:t>
      </w:r>
      <w:r>
        <w:t xml:space="preserve"> </w:t>
      </w:r>
      <w:r w:rsidR="00C0065B">
        <w:t>Shared Service Delivery</w:t>
      </w:r>
      <w:r>
        <w:t xml:space="preserve"> Centre Organisation</w:t>
      </w:r>
    </w:p>
    <w:p w14:paraId="51B5B7AD" w14:textId="65943CC1" w:rsidR="0073345E" w:rsidRPr="0073345E" w:rsidRDefault="0073345E" w:rsidP="0073345E">
      <w:pPr>
        <w:rPr>
          <w:lang w:eastAsia="en-US"/>
        </w:rPr>
      </w:pPr>
      <w:r>
        <w:rPr>
          <w:lang w:eastAsia="en-US"/>
        </w:rPr>
        <w:t xml:space="preserve">Our service managers will manage </w:t>
      </w:r>
      <w:r w:rsidR="00A9318A">
        <w:rPr>
          <w:lang w:eastAsia="en-US"/>
        </w:rPr>
        <w:t>interfacing with Authority service management teams and with our key development partner Aware.</w:t>
      </w:r>
      <w:r w:rsidR="00227F7D">
        <w:rPr>
          <w:lang w:eastAsia="en-US"/>
        </w:rPr>
        <w:t xml:space="preserve"> Service managers will also work collaboratively with the MES suppliers: </w:t>
      </w:r>
      <w:proofErr w:type="spellStart"/>
      <w:r w:rsidR="00227F7D">
        <w:rPr>
          <w:lang w:eastAsia="en-US"/>
        </w:rPr>
        <w:t>Idemia</w:t>
      </w:r>
      <w:proofErr w:type="spellEnd"/>
      <w:r w:rsidR="00227F7D">
        <w:rPr>
          <w:lang w:eastAsia="en-US"/>
        </w:rPr>
        <w:t xml:space="preserve"> and NEC</w:t>
      </w:r>
      <w:r w:rsidR="00080227">
        <w:rPr>
          <w:lang w:eastAsia="en-US"/>
        </w:rPr>
        <w:t xml:space="preserve"> to manage and protect the service</w:t>
      </w:r>
      <w:r w:rsidR="00227F7D">
        <w:rPr>
          <w:lang w:eastAsia="en-US"/>
        </w:rPr>
        <w:t xml:space="preserve">, </w:t>
      </w:r>
      <w:r w:rsidR="00080227">
        <w:rPr>
          <w:lang w:eastAsia="en-US"/>
        </w:rPr>
        <w:lastRenderedPageBreak/>
        <w:t xml:space="preserve">noting that </w:t>
      </w:r>
      <w:r w:rsidR="00227F7D">
        <w:rPr>
          <w:lang w:eastAsia="en-US"/>
        </w:rPr>
        <w:t>the formal relationship is held between the Authority and these suppliers</w:t>
      </w:r>
      <w:r w:rsidR="00080227">
        <w:rPr>
          <w:lang w:eastAsia="en-US"/>
        </w:rPr>
        <w:t xml:space="preserve"> for aspects such as SLA performance management, commercial relationship etc</w:t>
      </w:r>
      <w:r w:rsidR="00227F7D">
        <w:rPr>
          <w:lang w:eastAsia="en-US"/>
        </w:rPr>
        <w:t>.</w:t>
      </w:r>
    </w:p>
    <w:p w14:paraId="0B4E40D2" w14:textId="67799F46" w:rsidR="00CF4E06" w:rsidRDefault="00CF4E06" w:rsidP="003C751A">
      <w:pPr>
        <w:pStyle w:val="Heading3"/>
      </w:pPr>
      <w:bookmarkStart w:id="295" w:name="_Toc124950261"/>
      <w:r>
        <w:t>High level operating manual</w:t>
      </w:r>
      <w:bookmarkEnd w:id="295"/>
    </w:p>
    <w:p w14:paraId="43A6ACFA" w14:textId="3E8A7725" w:rsidR="007F6117" w:rsidRDefault="007F6117" w:rsidP="00FA613B">
      <w:pPr>
        <w:rPr>
          <w:lang w:eastAsia="en-US"/>
        </w:rPr>
      </w:pPr>
      <w:r>
        <w:rPr>
          <w:lang w:eastAsia="en-US"/>
        </w:rPr>
        <w:t xml:space="preserve">Operational instructions and runbooks </w:t>
      </w:r>
      <w:r w:rsidR="00614640">
        <w:rPr>
          <w:lang w:eastAsia="en-US"/>
        </w:rPr>
        <w:t xml:space="preserve">that have already been prepared by the incumbent </w:t>
      </w:r>
      <w:r>
        <w:rPr>
          <w:lang w:eastAsia="en-US"/>
        </w:rPr>
        <w:t xml:space="preserve">for the existing stage 1 HOB Matcher solution are </w:t>
      </w:r>
      <w:r w:rsidR="00614640">
        <w:rPr>
          <w:lang w:eastAsia="en-US"/>
        </w:rPr>
        <w:t>understood to currently be held on the incumbent’s systems and an extract to be provided to the Authority for loading into</w:t>
      </w:r>
      <w:r w:rsidR="009A313D">
        <w:rPr>
          <w:lang w:eastAsia="en-US"/>
        </w:rPr>
        <w:t xml:space="preserve"> either SCSM or an IBM hosted wiki platform. The format of this extract will need to be agreed early in the transition period and to be in an agnostic format that can potentially be loaded into a different tool</w:t>
      </w:r>
      <w:r w:rsidR="00614640">
        <w:rPr>
          <w:lang w:eastAsia="en-US"/>
        </w:rPr>
        <w:t xml:space="preserve"> </w:t>
      </w:r>
      <w:r w:rsidR="009A313D">
        <w:rPr>
          <w:lang w:eastAsia="en-US"/>
        </w:rPr>
        <w:t>than that currently in use.</w:t>
      </w:r>
      <w:r w:rsidR="00EA314C">
        <w:rPr>
          <w:lang w:eastAsia="en-US"/>
        </w:rPr>
        <w:t xml:space="preserve"> </w:t>
      </w:r>
      <w:r w:rsidR="00016BF6">
        <w:rPr>
          <w:lang w:eastAsia="en-US"/>
        </w:rPr>
        <w:t xml:space="preserve">We will continue to extend this </w:t>
      </w:r>
      <w:r w:rsidR="009A313D">
        <w:rPr>
          <w:lang w:eastAsia="en-US"/>
        </w:rPr>
        <w:t xml:space="preserve">set of instructions/runbooks </w:t>
      </w:r>
      <w:r w:rsidR="00016BF6">
        <w:rPr>
          <w:lang w:eastAsia="en-US"/>
        </w:rPr>
        <w:t>as part of the build-out of the solution through stages 2</w:t>
      </w:r>
      <w:r w:rsidR="003D3CE5">
        <w:rPr>
          <w:lang w:eastAsia="en-US"/>
        </w:rPr>
        <w:t xml:space="preserve"> to </w:t>
      </w:r>
      <w:r w:rsidR="00016BF6">
        <w:rPr>
          <w:lang w:eastAsia="en-US"/>
        </w:rPr>
        <w:t xml:space="preserve">5, and informed by ongoing operation of the platform </w:t>
      </w:r>
      <w:proofErr w:type="gramStart"/>
      <w:r w:rsidR="00016BF6">
        <w:rPr>
          <w:lang w:eastAsia="en-US"/>
        </w:rPr>
        <w:t>e.g.</w:t>
      </w:r>
      <w:proofErr w:type="gramEnd"/>
      <w:r w:rsidR="00016BF6">
        <w:rPr>
          <w:lang w:eastAsia="en-US"/>
        </w:rPr>
        <w:t xml:space="preserve"> arising from problem management root cause analysis, and proactive updates from our team.</w:t>
      </w:r>
    </w:p>
    <w:p w14:paraId="3FE03E29" w14:textId="3E5AFCF2" w:rsidR="00FA613B" w:rsidRPr="00FA613B" w:rsidRDefault="00FA613B" w:rsidP="00FA613B">
      <w:pPr>
        <w:rPr>
          <w:lang w:eastAsia="en-US"/>
        </w:rPr>
      </w:pPr>
      <w:r>
        <w:rPr>
          <w:lang w:eastAsia="en-US"/>
        </w:rPr>
        <w:t xml:space="preserve">Our secure service delivery maintains </w:t>
      </w:r>
      <w:r w:rsidR="007F6117">
        <w:rPr>
          <w:lang w:eastAsia="en-US"/>
        </w:rPr>
        <w:t>a secure procedures manual for operating procedures including for handling of sensitive materials, removable media handling, data-centre access, etc. This will be extended with any relevant materials for HOB Matcher, for example relating to data migration activities.</w:t>
      </w:r>
    </w:p>
    <w:p w14:paraId="1190A5E9" w14:textId="76E52446" w:rsidR="00CF4E06" w:rsidRDefault="00EC73FB" w:rsidP="003C751A">
      <w:pPr>
        <w:pStyle w:val="Heading3"/>
      </w:pPr>
      <w:bookmarkStart w:id="296" w:name="_Toc124950262"/>
      <w:r>
        <w:t>Crown Hosting Operations</w:t>
      </w:r>
      <w:bookmarkEnd w:id="296"/>
    </w:p>
    <w:p w14:paraId="76DD167E" w14:textId="2A564517" w:rsidR="00EC73FB" w:rsidRDefault="00EC73FB" w:rsidP="00EC73FB">
      <w:pPr>
        <w:rPr>
          <w:lang w:eastAsia="en-US"/>
        </w:rPr>
      </w:pPr>
      <w:r>
        <w:rPr>
          <w:lang w:eastAsia="en-US"/>
        </w:rPr>
        <w:t xml:space="preserve">In all </w:t>
      </w:r>
      <w:r w:rsidR="00702B3B">
        <w:rPr>
          <w:lang w:eastAsia="en-US"/>
        </w:rPr>
        <w:t>day-to-day</w:t>
      </w:r>
      <w:r>
        <w:rPr>
          <w:lang w:eastAsia="en-US"/>
        </w:rPr>
        <w:t xml:space="preserve"> operations and communications with Crown Hosting, IBM shall operate as an agent of the Authority to ensure comprehensive direction and communication for physical installation and in the ongoing operations and management of BMPS.</w:t>
      </w:r>
      <w:r w:rsidR="00497D33">
        <w:rPr>
          <w:lang w:eastAsia="en-US"/>
        </w:rPr>
        <w:t xml:space="preserve"> </w:t>
      </w:r>
      <w:r>
        <w:rPr>
          <w:lang w:eastAsia="en-US"/>
        </w:rPr>
        <w:t>Our support teams will work closely with Crown Hosting to plan any site access requirements and to ensure compliance with associated documentation and access requirements.</w:t>
      </w:r>
    </w:p>
    <w:p w14:paraId="4FAD7B27" w14:textId="5D12CE5C" w:rsidR="00EC73FB" w:rsidRPr="00EC73FB" w:rsidRDefault="00EC73FB" w:rsidP="00EC73FB">
      <w:pPr>
        <w:rPr>
          <w:lang w:eastAsia="en-US"/>
        </w:rPr>
      </w:pPr>
      <w:r>
        <w:rPr>
          <w:lang w:eastAsia="en-US"/>
        </w:rPr>
        <w:t>Our installation and support teams shall leverage the ‘Intelligent Hands’ service offering from Crown and shall provide supporting documentation (</w:t>
      </w:r>
      <w:proofErr w:type="gramStart"/>
      <w:r>
        <w:rPr>
          <w:lang w:eastAsia="en-US"/>
        </w:rPr>
        <w:t>e.g.</w:t>
      </w:r>
      <w:proofErr w:type="gramEnd"/>
      <w:r>
        <w:rPr>
          <w:lang w:eastAsia="en-US"/>
        </w:rPr>
        <w:t xml:space="preserve"> rack layouts and asset tagging), and process definition (e.g. physical media removal) guidance accordingly. </w:t>
      </w:r>
      <w:r w:rsidR="00406FCB">
        <w:rPr>
          <w:lang w:eastAsia="en-US"/>
        </w:rPr>
        <w:t xml:space="preserve">We will work with your security team to agree </w:t>
      </w:r>
      <w:r w:rsidR="00D85AFB">
        <w:rPr>
          <w:lang w:eastAsia="en-US"/>
        </w:rPr>
        <w:t>a secure method for information sharing</w:t>
      </w:r>
      <w:r w:rsidR="00406FCB">
        <w:rPr>
          <w:lang w:eastAsia="en-US"/>
        </w:rPr>
        <w:t xml:space="preserve"> of documentation with the Intelligent Hands team</w:t>
      </w:r>
      <w:r>
        <w:rPr>
          <w:lang w:eastAsia="en-US"/>
        </w:rPr>
        <w:t>.</w:t>
      </w:r>
    </w:p>
    <w:p w14:paraId="0A91B176" w14:textId="560226E6" w:rsidR="00CF4E06" w:rsidRDefault="00CF4E06" w:rsidP="003C751A">
      <w:pPr>
        <w:pStyle w:val="Heading3"/>
      </w:pPr>
      <w:bookmarkStart w:id="297" w:name="_Toc124950263"/>
      <w:r>
        <w:t>Support of high priority services and location</w:t>
      </w:r>
      <w:bookmarkEnd w:id="297"/>
    </w:p>
    <w:p w14:paraId="2B9B38CC" w14:textId="140010B6" w:rsidR="00CF4E06" w:rsidRPr="00CF4E06" w:rsidRDefault="00C0065B" w:rsidP="00CF4E06">
      <w:pPr>
        <w:rPr>
          <w:lang w:eastAsia="en-US"/>
        </w:rPr>
      </w:pPr>
      <w:r>
        <w:rPr>
          <w:lang w:eastAsia="en-US"/>
        </w:rPr>
        <w:t xml:space="preserve">Our </w:t>
      </w:r>
      <w:r>
        <w:t xml:space="preserve">secure shared delivery (SSD) centre </w:t>
      </w:r>
      <w:r w:rsidR="0035294B">
        <w:t xml:space="preserve">provides 24/7 support for high priority </w:t>
      </w:r>
      <w:proofErr w:type="gramStart"/>
      <w:r w:rsidR="0035294B">
        <w:t>Home</w:t>
      </w:r>
      <w:proofErr w:type="gramEnd"/>
      <w:r w:rsidR="0035294B">
        <w:t xml:space="preserve"> Office systems including Semaphore</w:t>
      </w:r>
      <w:r w:rsidR="00406FCB">
        <w:t xml:space="preserve"> (and previously IABS)</w:t>
      </w:r>
      <w:r w:rsidR="0035294B">
        <w:t>, with duty technicians working on a shift roster. This service will be extended to provide similar support for the high priority HOB Matcher service.</w:t>
      </w:r>
    </w:p>
    <w:p w14:paraId="4B5B1543" w14:textId="4F0DFC72" w:rsidR="00DA2F01" w:rsidRPr="00DA2F01" w:rsidRDefault="00DA2F01" w:rsidP="00DA2F01">
      <w:pPr>
        <w:rPr>
          <w:lang w:eastAsia="en-US"/>
        </w:rPr>
      </w:pPr>
    </w:p>
    <w:bookmarkEnd w:id="3"/>
    <w:bookmarkEnd w:id="4"/>
    <w:p w14:paraId="3E5B9551" w14:textId="740ECCB5" w:rsidR="007C446E" w:rsidRDefault="007C446E" w:rsidP="007C446E">
      <w:pPr>
        <w:rPr>
          <w:lang w:eastAsia="en-US"/>
        </w:rPr>
      </w:pPr>
    </w:p>
    <w:sectPr w:rsidR="007C446E" w:rsidSect="00DB5B08">
      <w:footerReference w:type="default" r:id="rId29"/>
      <w:pgSz w:w="11900" w:h="16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DCFFD" w14:textId="77777777" w:rsidR="00971339" w:rsidRDefault="00971339" w:rsidP="00FE2CE1">
      <w:r>
        <w:separator/>
      </w:r>
    </w:p>
  </w:endnote>
  <w:endnote w:type="continuationSeparator" w:id="0">
    <w:p w14:paraId="58A67F31" w14:textId="77777777" w:rsidR="00971339" w:rsidRDefault="00971339" w:rsidP="00F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BM Plex Sans Light">
    <w:panose1 w:val="020B0403050203000203"/>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85DBE" w14:textId="77777777" w:rsidR="00DA26B7" w:rsidRDefault="00DA26B7" w:rsidP="00010056">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BD2E" w14:textId="2044BF7F" w:rsidR="00DA26B7" w:rsidRDefault="00DA26B7" w:rsidP="00010056">
    <w:pPr>
      <w:pStyle w:val="Footer"/>
    </w:pPr>
    <w:r>
      <w:tab/>
      <w:t xml:space="preserve">Page </w:t>
    </w:r>
    <w:r>
      <w:fldChar w:fldCharType="begin"/>
    </w:r>
    <w:r>
      <w:instrText xml:space="preserve"> PAGE </w:instrText>
    </w:r>
    <w:r>
      <w:fldChar w:fldCharType="separate"/>
    </w:r>
    <w:r w:rsidR="0055562E">
      <w:rPr>
        <w:noProof/>
      </w:rPr>
      <w:t>4</w:t>
    </w:r>
    <w:r>
      <w:fldChar w:fldCharType="end"/>
    </w:r>
    <w:r>
      <w:t xml:space="preserve"> of </w:t>
    </w:r>
    <w:r w:rsidR="00000000">
      <w:fldChar w:fldCharType="begin"/>
    </w:r>
    <w:r w:rsidR="00000000">
      <w:instrText xml:space="preserve"> SECTIONPAGES </w:instrText>
    </w:r>
    <w:r w:rsidR="00000000">
      <w:fldChar w:fldCharType="separate"/>
    </w:r>
    <w:r w:rsidR="008B34B8">
      <w:rPr>
        <w:noProof/>
      </w:rPr>
      <w:t>61</w:t>
    </w:r>
    <w:r w:rsidR="0000000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24448" w14:textId="77777777" w:rsidR="00971339" w:rsidRDefault="00971339" w:rsidP="00FE2CE1">
      <w:r>
        <w:separator/>
      </w:r>
    </w:p>
  </w:footnote>
  <w:footnote w:type="continuationSeparator" w:id="0">
    <w:p w14:paraId="059C9F1E" w14:textId="77777777" w:rsidR="00971339" w:rsidRDefault="00971339" w:rsidP="00FE2CE1">
      <w:r>
        <w:continuationSeparator/>
      </w:r>
    </w:p>
  </w:footnote>
  <w:footnote w:id="1">
    <w:p w14:paraId="2D74AFDE" w14:textId="35839549" w:rsidR="00877F89" w:rsidRDefault="00102A71" w:rsidP="00877F89">
      <w:pPr>
        <w:pStyle w:val="FootnoteText"/>
        <w:rPr>
          <w:sz w:val="16"/>
          <w:szCs w:val="16"/>
        </w:rPr>
      </w:pPr>
      <w:r>
        <w:rPr>
          <w:rStyle w:val="FootnoteReference"/>
        </w:rPr>
        <w:footnoteRef/>
      </w:r>
      <w:r>
        <w:t xml:space="preserve"> </w:t>
      </w:r>
      <w:proofErr w:type="gramStart"/>
      <w:r w:rsidRPr="00102A71">
        <w:rPr>
          <w:sz w:val="16"/>
          <w:szCs w:val="16"/>
        </w:rPr>
        <w:t>E.g.</w:t>
      </w:r>
      <w:proofErr w:type="gramEnd"/>
      <w:r w:rsidRPr="00102A71">
        <w:rPr>
          <w:sz w:val="16"/>
          <w:szCs w:val="16"/>
        </w:rPr>
        <w:t xml:space="preserve"> answer </w:t>
      </w:r>
      <w:r w:rsidR="00877F89">
        <w:rPr>
          <w:sz w:val="16"/>
          <w:szCs w:val="16"/>
        </w:rPr>
        <w:t xml:space="preserve">in </w:t>
      </w:r>
      <w:r w:rsidR="00877F89" w:rsidRPr="00877F89">
        <w:rPr>
          <w:sz w:val="16"/>
          <w:szCs w:val="16"/>
        </w:rPr>
        <w:t>BMPS Briefing and Clarification Q and As Issued 26 Oct</w:t>
      </w:r>
      <w:r w:rsidR="00877F89">
        <w:rPr>
          <w:sz w:val="16"/>
          <w:szCs w:val="16"/>
        </w:rPr>
        <w:t xml:space="preserve">.xls - </w:t>
      </w:r>
      <w:r w:rsidR="00877F89" w:rsidRPr="00877F89">
        <w:rPr>
          <w:sz w:val="16"/>
          <w:szCs w:val="16"/>
        </w:rPr>
        <w:t>37 (CQ9)</w:t>
      </w:r>
      <w:r w:rsidR="00877F89">
        <w:rPr>
          <w:sz w:val="16"/>
          <w:szCs w:val="16"/>
        </w:rPr>
        <w:t xml:space="preserve"> – </w:t>
      </w:r>
    </w:p>
    <w:p w14:paraId="14142540" w14:textId="26C76F83" w:rsidR="00877F89" w:rsidRPr="00877F89" w:rsidRDefault="00877F89" w:rsidP="00AB059C">
      <w:pPr>
        <w:pStyle w:val="FootnoteText"/>
        <w:spacing w:before="0"/>
        <w:rPr>
          <w:sz w:val="16"/>
          <w:szCs w:val="16"/>
        </w:rPr>
      </w:pPr>
      <w:r>
        <w:rPr>
          <w:sz w:val="16"/>
          <w:szCs w:val="16"/>
        </w:rPr>
        <w:t xml:space="preserve">“… </w:t>
      </w:r>
      <w:r w:rsidRPr="00877F89">
        <w:rPr>
          <w:sz w:val="16"/>
          <w:szCs w:val="16"/>
        </w:rPr>
        <w:t xml:space="preserve">HOB can share a summary of the technical review as follows: </w:t>
      </w:r>
    </w:p>
    <w:p w14:paraId="13EADF9F" w14:textId="77777777" w:rsidR="00877F89" w:rsidRDefault="00877F89" w:rsidP="00AB059C">
      <w:pPr>
        <w:pStyle w:val="FootnoteText"/>
        <w:spacing w:before="0"/>
        <w:rPr>
          <w:sz w:val="16"/>
          <w:szCs w:val="16"/>
        </w:rPr>
      </w:pPr>
      <w:r w:rsidRPr="00877F89">
        <w:rPr>
          <w:sz w:val="16"/>
          <w:szCs w:val="16"/>
        </w:rPr>
        <w:t xml:space="preserve">- The architecture is still valid </w:t>
      </w:r>
      <w:proofErr w:type="gramStart"/>
      <w:r w:rsidRPr="00877F89">
        <w:rPr>
          <w:sz w:val="16"/>
          <w:szCs w:val="16"/>
        </w:rPr>
        <w:t>The</w:t>
      </w:r>
      <w:proofErr w:type="gramEnd"/>
      <w:r w:rsidRPr="00877F89">
        <w:rPr>
          <w:sz w:val="16"/>
          <w:szCs w:val="16"/>
        </w:rPr>
        <w:t xml:space="preserve"> architecture is broadly sound in terms of technology approaches. </w:t>
      </w:r>
    </w:p>
    <w:p w14:paraId="01902707" w14:textId="2B0903FE" w:rsidR="00877F89" w:rsidRPr="00877F89" w:rsidRDefault="00877F89" w:rsidP="00AB059C">
      <w:pPr>
        <w:pStyle w:val="FootnoteText"/>
        <w:spacing w:before="0"/>
        <w:rPr>
          <w:sz w:val="16"/>
          <w:szCs w:val="16"/>
        </w:rPr>
      </w:pPr>
      <w:r w:rsidRPr="00877F89">
        <w:rPr>
          <w:sz w:val="16"/>
          <w:szCs w:val="16"/>
        </w:rPr>
        <w:t>- Cloud hosted biometrics matching will not be commercially viable for some years yet at this scale.</w:t>
      </w:r>
    </w:p>
    <w:p w14:paraId="2BC628C9" w14:textId="1235EC98" w:rsidR="00102A71" w:rsidRPr="00102A71" w:rsidRDefault="00877F89" w:rsidP="00AB059C">
      <w:pPr>
        <w:pStyle w:val="FootnoteText"/>
        <w:spacing w:before="0"/>
        <w:rPr>
          <w:sz w:val="16"/>
          <w:szCs w:val="16"/>
        </w:rPr>
      </w:pPr>
      <w:r w:rsidRPr="00877F89">
        <w:rPr>
          <w:sz w:val="16"/>
          <w:szCs w:val="16"/>
        </w:rPr>
        <w:t>- Defect Handling recommendation - Establish an efficient approach to handling any outstanding defects and tech debt with the new supplier</w:t>
      </w:r>
      <w:r>
        <w:rPr>
          <w:sz w:val="16"/>
          <w:szCs w:val="16"/>
        </w:rPr>
        <w:t>”</w:t>
      </w:r>
    </w:p>
  </w:footnote>
  <w:footnote w:id="2">
    <w:p w14:paraId="2737F509" w14:textId="0124FE5A" w:rsidR="00502763" w:rsidRPr="00502763" w:rsidRDefault="00502763">
      <w:pPr>
        <w:pStyle w:val="FootnoteText"/>
        <w:rPr>
          <w:sz w:val="16"/>
          <w:szCs w:val="16"/>
        </w:rPr>
      </w:pPr>
      <w:r>
        <w:rPr>
          <w:rStyle w:val="FootnoteReference"/>
        </w:rPr>
        <w:footnoteRef/>
      </w:r>
      <w:r>
        <w:t xml:space="preserve"> </w:t>
      </w:r>
      <w:r>
        <w:rPr>
          <w:sz w:val="16"/>
          <w:szCs w:val="16"/>
        </w:rPr>
        <w:t>Schedule 6.1 Implementation Plan v1.0 Final – Section 7.2.2</w:t>
      </w:r>
    </w:p>
  </w:footnote>
  <w:footnote w:id="3">
    <w:p w14:paraId="1A33571D" w14:textId="328A1275" w:rsidR="007F1DAF" w:rsidRDefault="007F1DAF">
      <w:pPr>
        <w:pStyle w:val="FootnoteText"/>
      </w:pPr>
      <w:r>
        <w:rPr>
          <w:rStyle w:val="FootnoteReference"/>
        </w:rPr>
        <w:footnoteRef/>
      </w:r>
      <w:r>
        <w:t xml:space="preserve"> </w:t>
      </w:r>
      <w:r w:rsidRPr="007F1DAF">
        <w:rPr>
          <w:sz w:val="16"/>
          <w:szCs w:val="16"/>
        </w:rPr>
        <w:t>Assumed an MSS user performing queries as requested by business users, based on DR110 Matcher Data Audit.docx</w:t>
      </w:r>
    </w:p>
  </w:footnote>
  <w:footnote w:id="4">
    <w:p w14:paraId="0B5FCE20" w14:textId="5190DF07" w:rsidR="00E827AE" w:rsidRPr="00AB059C" w:rsidRDefault="00E827AE">
      <w:pPr>
        <w:pStyle w:val="FootnoteText"/>
        <w:rPr>
          <w:lang w:val="en-GB"/>
        </w:rPr>
      </w:pPr>
      <w:r>
        <w:rPr>
          <w:rStyle w:val="FootnoteReference"/>
        </w:rPr>
        <w:footnoteRef/>
      </w:r>
      <w:r>
        <w:t xml:space="preserve"> </w:t>
      </w:r>
      <w:r w:rsidRPr="00AB059C">
        <w:rPr>
          <w:sz w:val="16"/>
          <w:szCs w:val="16"/>
          <w:lang w:val="en-GB"/>
        </w:rPr>
        <w:t>DR020 BMPS Transition Status v0.2.xlsx</w:t>
      </w:r>
    </w:p>
  </w:footnote>
  <w:footnote w:id="5">
    <w:p w14:paraId="47AB32FE" w14:textId="26877B76" w:rsidR="00A312EC" w:rsidRDefault="00A312EC">
      <w:pPr>
        <w:pStyle w:val="FootnoteText"/>
      </w:pPr>
      <w:r>
        <w:rPr>
          <w:rStyle w:val="FootnoteReference"/>
        </w:rPr>
        <w:footnoteRef/>
      </w:r>
      <w:r>
        <w:t xml:space="preserve"> </w:t>
      </w:r>
      <w:r w:rsidRPr="00AB059C">
        <w:rPr>
          <w:sz w:val="16"/>
          <w:szCs w:val="16"/>
        </w:rPr>
        <w:t>BMPS Volumetric Model embedded in Schedule 2.1 Services Description</w:t>
      </w:r>
    </w:p>
  </w:footnote>
  <w:footnote w:id="6">
    <w:p w14:paraId="5B8D1DD0" w14:textId="3A561B0F" w:rsidR="00A312EC" w:rsidRDefault="00A312EC">
      <w:pPr>
        <w:pStyle w:val="FootnoteText"/>
      </w:pPr>
      <w:r>
        <w:rPr>
          <w:rStyle w:val="FootnoteReference"/>
        </w:rPr>
        <w:footnoteRef/>
      </w:r>
      <w:r>
        <w:t xml:space="preserve"> </w:t>
      </w:r>
      <w:r w:rsidRPr="00AB059C">
        <w:rPr>
          <w:rStyle w:val="inline-edittext-action"/>
          <w:sz w:val="16"/>
          <w:szCs w:val="16"/>
        </w:rPr>
        <w:t>DR201-01 Data Storage &amp; Data Migration Volumes v0.3.3.docx – annotated with comments for the ITSFT</w:t>
      </w:r>
    </w:p>
  </w:footnote>
  <w:footnote w:id="7">
    <w:p w14:paraId="7C914C5D" w14:textId="1BD24697" w:rsidR="00DF137B" w:rsidRPr="00DF137B" w:rsidRDefault="00DF137B">
      <w:pPr>
        <w:pStyle w:val="FootnoteText"/>
        <w:rPr>
          <w:lang w:val="en-GB"/>
        </w:rPr>
      </w:pPr>
      <w:r>
        <w:rPr>
          <w:rStyle w:val="FootnoteReference"/>
        </w:rPr>
        <w:footnoteRef/>
      </w:r>
      <w:r>
        <w:t xml:space="preserve"> </w:t>
      </w:r>
      <w:r w:rsidRPr="00DF137B">
        <w:rPr>
          <w:sz w:val="16"/>
          <w:szCs w:val="16"/>
          <w:lang w:val="en-GB"/>
        </w:rPr>
        <w:t>DR340 BMPS MSP Solution Design - Design Model v2.7.docx</w:t>
      </w:r>
      <w:r>
        <w:rPr>
          <w:sz w:val="16"/>
          <w:szCs w:val="16"/>
          <w:lang w:val="en-GB"/>
        </w:rPr>
        <w:t xml:space="preserve"> – section 7.2</w:t>
      </w:r>
    </w:p>
  </w:footnote>
  <w:footnote w:id="8">
    <w:p w14:paraId="4C666729" w14:textId="51AA6A54" w:rsidR="00CC50B9" w:rsidRDefault="00CC50B9">
      <w:pPr>
        <w:pStyle w:val="FootnoteText"/>
      </w:pPr>
      <w:r>
        <w:rPr>
          <w:rStyle w:val="FootnoteReference"/>
        </w:rPr>
        <w:footnoteRef/>
      </w:r>
      <w:r>
        <w:t xml:space="preserve"> </w:t>
      </w:r>
      <w:r w:rsidRPr="00CC50B9">
        <w:rPr>
          <w:sz w:val="16"/>
          <w:szCs w:val="16"/>
        </w:rPr>
        <w:t>https://www.fujitsu.com/us/imagesgig5/PRIMERGY-Server%20Support%20Roadmap_EOSL_V4.pdf</w:t>
      </w:r>
    </w:p>
  </w:footnote>
  <w:footnote w:id="9">
    <w:p w14:paraId="0FC4B0B6" w14:textId="198C69AE" w:rsidR="00FD0723" w:rsidRDefault="00FD0723">
      <w:pPr>
        <w:pStyle w:val="FootnoteText"/>
      </w:pPr>
      <w:r>
        <w:rPr>
          <w:rStyle w:val="FootnoteReference"/>
        </w:rPr>
        <w:footnoteRef/>
      </w:r>
      <w:r>
        <w:t xml:space="preserve"> </w:t>
      </w:r>
      <w:r w:rsidRPr="00AB059C">
        <w:rPr>
          <w:sz w:val="15"/>
          <w:szCs w:val="15"/>
        </w:rPr>
        <w:t>Based on obtaining ELS for 2 years beyond the end of extended support in June 2024</w:t>
      </w:r>
      <w:r w:rsidR="002E110F">
        <w:rPr>
          <w:sz w:val="15"/>
          <w:szCs w:val="15"/>
        </w:rPr>
        <w:t xml:space="preserve"> – as advised during negotiation</w:t>
      </w:r>
    </w:p>
  </w:footnote>
  <w:footnote w:id="10">
    <w:p w14:paraId="06A56ADB" w14:textId="7E294C9F" w:rsidR="009F703F" w:rsidRDefault="009F703F">
      <w:pPr>
        <w:pStyle w:val="FootnoteText"/>
      </w:pPr>
      <w:r>
        <w:rPr>
          <w:rStyle w:val="FootnoteReference"/>
        </w:rPr>
        <w:footnoteRef/>
      </w:r>
      <w:r>
        <w:t xml:space="preserve"> </w:t>
      </w:r>
      <w:r w:rsidRPr="009F703F">
        <w:rPr>
          <w:sz w:val="16"/>
          <w:szCs w:val="16"/>
        </w:rPr>
        <w:t>DR240-03 BMPS Enterprise Management HLD v6.7.docx – Section 2.1</w:t>
      </w:r>
    </w:p>
  </w:footnote>
  <w:footnote w:id="11">
    <w:p w14:paraId="782FACC4" w14:textId="3D60C2C1" w:rsidR="007858AD" w:rsidRDefault="007858AD">
      <w:pPr>
        <w:pStyle w:val="FootnoteText"/>
      </w:pPr>
      <w:r>
        <w:rPr>
          <w:rStyle w:val="FootnoteReference"/>
        </w:rPr>
        <w:footnoteRef/>
      </w:r>
      <w:r>
        <w:t xml:space="preserve"> During negotiation the Authority expressed this as a preferred way of working for BMPS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7C48" w14:textId="51DE36AA" w:rsidR="00DA26B7" w:rsidRPr="0014488A" w:rsidRDefault="00DA26B7" w:rsidP="00FE2CE1">
    <w:pPr>
      <w:pStyle w:val="Header"/>
      <w:rPr>
        <w:sz w:val="20"/>
        <w:szCs w:val="20"/>
      </w:rPr>
    </w:pPr>
    <w:r>
      <w:rPr>
        <w:sz w:val="20"/>
        <w:szCs w:val="20"/>
      </w:rPr>
      <w:t>IBM Outline Solution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846515"/>
    <w:multiLevelType w:val="hybridMultilevel"/>
    <w:tmpl w:val="3730A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438FA"/>
    <w:multiLevelType w:val="hybridMultilevel"/>
    <w:tmpl w:val="BC2C5ED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F461E8"/>
    <w:multiLevelType w:val="hybridMultilevel"/>
    <w:tmpl w:val="79680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8D0FC4"/>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07435152"/>
    <w:multiLevelType w:val="hybridMultilevel"/>
    <w:tmpl w:val="CCA8CA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B31007E"/>
    <w:multiLevelType w:val="hybridMultilevel"/>
    <w:tmpl w:val="C9B0FCE8"/>
    <w:lvl w:ilvl="0" w:tplc="ABA68EAC">
      <w:start w:val="1"/>
      <w:numFmt w:val="bullet"/>
      <w:lvlText w:val=""/>
      <w:lvlJc w:val="left"/>
      <w:pPr>
        <w:ind w:left="340"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071354"/>
    <w:multiLevelType w:val="hybridMultilevel"/>
    <w:tmpl w:val="61243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2A5A7E"/>
    <w:multiLevelType w:val="hybridMultilevel"/>
    <w:tmpl w:val="C2BC24D6"/>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9" w15:restartNumberingAfterBreak="0">
    <w:nsid w:val="11FC14DD"/>
    <w:multiLevelType w:val="hybridMultilevel"/>
    <w:tmpl w:val="0EEA9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E022B3"/>
    <w:multiLevelType w:val="multilevel"/>
    <w:tmpl w:val="D14C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0B3C03"/>
    <w:multiLevelType w:val="hybridMultilevel"/>
    <w:tmpl w:val="E558014E"/>
    <w:lvl w:ilvl="0" w:tplc="196213E8">
      <w:start w:val="1"/>
      <w:numFmt w:val="bullet"/>
      <w:lvlText w:val=""/>
      <w:lvlJc w:val="left"/>
      <w:pPr>
        <w:ind w:left="284" w:hanging="227"/>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600614"/>
    <w:multiLevelType w:val="hybridMultilevel"/>
    <w:tmpl w:val="BFC6B5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4DE2187"/>
    <w:multiLevelType w:val="hybridMultilevel"/>
    <w:tmpl w:val="FCBEB608"/>
    <w:lvl w:ilvl="0" w:tplc="C2246AFE">
      <w:start w:val="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D769CB"/>
    <w:multiLevelType w:val="hybridMultilevel"/>
    <w:tmpl w:val="A0D46C22"/>
    <w:lvl w:ilvl="0" w:tplc="196213E8">
      <w:start w:val="1"/>
      <w:numFmt w:val="bullet"/>
      <w:lvlText w:val=""/>
      <w:lvlJc w:val="left"/>
      <w:pPr>
        <w:ind w:left="284"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3B25E3"/>
    <w:multiLevelType w:val="hybridMultilevel"/>
    <w:tmpl w:val="673CBE62"/>
    <w:lvl w:ilvl="0" w:tplc="CEECD3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3C68B4"/>
    <w:multiLevelType w:val="hybridMultilevel"/>
    <w:tmpl w:val="18C0E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695A97"/>
    <w:multiLevelType w:val="hybridMultilevel"/>
    <w:tmpl w:val="23748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8D395C"/>
    <w:multiLevelType w:val="multilevel"/>
    <w:tmpl w:val="8862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9C5C37"/>
    <w:multiLevelType w:val="hybridMultilevel"/>
    <w:tmpl w:val="FED4D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C372DB"/>
    <w:multiLevelType w:val="hybridMultilevel"/>
    <w:tmpl w:val="18C0E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46396C"/>
    <w:multiLevelType w:val="hybridMultilevel"/>
    <w:tmpl w:val="50C05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5F6FE9"/>
    <w:multiLevelType w:val="multilevel"/>
    <w:tmpl w:val="F5E8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7934FB"/>
    <w:multiLevelType w:val="hybridMultilevel"/>
    <w:tmpl w:val="18C0E3CA"/>
    <w:lvl w:ilvl="0" w:tplc="AAFE63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5E1FE5"/>
    <w:multiLevelType w:val="hybridMultilevel"/>
    <w:tmpl w:val="7CC4D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7F66B3E"/>
    <w:multiLevelType w:val="hybridMultilevel"/>
    <w:tmpl w:val="EFBE1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D81D27"/>
    <w:multiLevelType w:val="hybridMultilevel"/>
    <w:tmpl w:val="2FD2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4B03D8"/>
    <w:multiLevelType w:val="hybridMultilevel"/>
    <w:tmpl w:val="5C744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E740D5"/>
    <w:multiLevelType w:val="hybridMultilevel"/>
    <w:tmpl w:val="EB2C7F46"/>
    <w:lvl w:ilvl="0" w:tplc="43BCEE02">
      <w:start w:val="1"/>
      <w:numFmt w:val="decimal"/>
      <w:lvlText w:val="%1."/>
      <w:lvlJc w:val="left"/>
      <w:pPr>
        <w:tabs>
          <w:tab w:val="num" w:pos="720"/>
        </w:tabs>
        <w:ind w:left="720" w:hanging="360"/>
      </w:pPr>
    </w:lvl>
    <w:lvl w:ilvl="1" w:tplc="42FE9DBC" w:tentative="1">
      <w:start w:val="1"/>
      <w:numFmt w:val="decimal"/>
      <w:lvlText w:val="%2."/>
      <w:lvlJc w:val="left"/>
      <w:pPr>
        <w:tabs>
          <w:tab w:val="num" w:pos="1440"/>
        </w:tabs>
        <w:ind w:left="1440" w:hanging="360"/>
      </w:pPr>
    </w:lvl>
    <w:lvl w:ilvl="2" w:tplc="AFA01E0E" w:tentative="1">
      <w:start w:val="1"/>
      <w:numFmt w:val="decimal"/>
      <w:lvlText w:val="%3."/>
      <w:lvlJc w:val="left"/>
      <w:pPr>
        <w:tabs>
          <w:tab w:val="num" w:pos="2160"/>
        </w:tabs>
        <w:ind w:left="2160" w:hanging="360"/>
      </w:pPr>
    </w:lvl>
    <w:lvl w:ilvl="3" w:tplc="74AA34C6" w:tentative="1">
      <w:start w:val="1"/>
      <w:numFmt w:val="decimal"/>
      <w:lvlText w:val="%4."/>
      <w:lvlJc w:val="left"/>
      <w:pPr>
        <w:tabs>
          <w:tab w:val="num" w:pos="2880"/>
        </w:tabs>
        <w:ind w:left="2880" w:hanging="360"/>
      </w:pPr>
    </w:lvl>
    <w:lvl w:ilvl="4" w:tplc="06EA9632" w:tentative="1">
      <w:start w:val="1"/>
      <w:numFmt w:val="decimal"/>
      <w:lvlText w:val="%5."/>
      <w:lvlJc w:val="left"/>
      <w:pPr>
        <w:tabs>
          <w:tab w:val="num" w:pos="3600"/>
        </w:tabs>
        <w:ind w:left="3600" w:hanging="360"/>
      </w:pPr>
    </w:lvl>
    <w:lvl w:ilvl="5" w:tplc="9A04F662" w:tentative="1">
      <w:start w:val="1"/>
      <w:numFmt w:val="decimal"/>
      <w:lvlText w:val="%6."/>
      <w:lvlJc w:val="left"/>
      <w:pPr>
        <w:tabs>
          <w:tab w:val="num" w:pos="4320"/>
        </w:tabs>
        <w:ind w:left="4320" w:hanging="360"/>
      </w:pPr>
    </w:lvl>
    <w:lvl w:ilvl="6" w:tplc="D0362C1A" w:tentative="1">
      <w:start w:val="1"/>
      <w:numFmt w:val="decimal"/>
      <w:lvlText w:val="%7."/>
      <w:lvlJc w:val="left"/>
      <w:pPr>
        <w:tabs>
          <w:tab w:val="num" w:pos="5040"/>
        </w:tabs>
        <w:ind w:left="5040" w:hanging="360"/>
      </w:pPr>
    </w:lvl>
    <w:lvl w:ilvl="7" w:tplc="26CCD816" w:tentative="1">
      <w:start w:val="1"/>
      <w:numFmt w:val="decimal"/>
      <w:lvlText w:val="%8."/>
      <w:lvlJc w:val="left"/>
      <w:pPr>
        <w:tabs>
          <w:tab w:val="num" w:pos="5760"/>
        </w:tabs>
        <w:ind w:left="5760" w:hanging="360"/>
      </w:pPr>
    </w:lvl>
    <w:lvl w:ilvl="8" w:tplc="4F7C98F4" w:tentative="1">
      <w:start w:val="1"/>
      <w:numFmt w:val="decimal"/>
      <w:lvlText w:val="%9."/>
      <w:lvlJc w:val="left"/>
      <w:pPr>
        <w:tabs>
          <w:tab w:val="num" w:pos="6480"/>
        </w:tabs>
        <w:ind w:left="6480" w:hanging="360"/>
      </w:pPr>
    </w:lvl>
  </w:abstractNum>
  <w:abstractNum w:abstractNumId="29" w15:restartNumberingAfterBreak="0">
    <w:nsid w:val="551C6CFD"/>
    <w:multiLevelType w:val="hybridMultilevel"/>
    <w:tmpl w:val="C8920A6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7EB141B"/>
    <w:multiLevelType w:val="hybridMultilevel"/>
    <w:tmpl w:val="095A2B2C"/>
    <w:lvl w:ilvl="0" w:tplc="196213E8">
      <w:start w:val="1"/>
      <w:numFmt w:val="bullet"/>
      <w:lvlText w:val=""/>
      <w:lvlJc w:val="left"/>
      <w:pPr>
        <w:ind w:left="284"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AC4199"/>
    <w:multiLevelType w:val="hybridMultilevel"/>
    <w:tmpl w:val="914455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EA7FD8"/>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0FF50FE"/>
    <w:multiLevelType w:val="hybridMultilevel"/>
    <w:tmpl w:val="F3BC167C"/>
    <w:lvl w:ilvl="0" w:tplc="08090001">
      <w:start w:val="1"/>
      <w:numFmt w:val="bullet"/>
      <w:lvlText w:val=""/>
      <w:lvlJc w:val="left"/>
      <w:pPr>
        <w:ind w:left="720" w:hanging="360"/>
      </w:pPr>
      <w:rPr>
        <w:rFonts w:ascii="Symbol" w:hAnsi="Symbol" w:hint="default"/>
      </w:rPr>
    </w:lvl>
    <w:lvl w:ilvl="1" w:tplc="0EE6D4A4">
      <w:numFmt w:val="bullet"/>
      <w:lvlText w:val="•"/>
      <w:lvlJc w:val="left"/>
      <w:pPr>
        <w:ind w:left="1800" w:hanging="720"/>
      </w:pPr>
      <w:rPr>
        <w:rFonts w:ascii="Arial" w:eastAsiaTheme="minorHAnsi"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E209DB"/>
    <w:multiLevelType w:val="hybridMultilevel"/>
    <w:tmpl w:val="A19E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2061CD"/>
    <w:multiLevelType w:val="hybridMultilevel"/>
    <w:tmpl w:val="5DB43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731D6B"/>
    <w:multiLevelType w:val="hybridMultilevel"/>
    <w:tmpl w:val="76807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BB5A4F"/>
    <w:multiLevelType w:val="hybridMultilevel"/>
    <w:tmpl w:val="BA3E8676"/>
    <w:lvl w:ilvl="0" w:tplc="ABA68EAC">
      <w:start w:val="1"/>
      <w:numFmt w:val="bullet"/>
      <w:lvlText w:val=""/>
      <w:lvlJc w:val="left"/>
      <w:pPr>
        <w:ind w:left="340"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3C3BFA"/>
    <w:multiLevelType w:val="hybridMultilevel"/>
    <w:tmpl w:val="32D458DE"/>
    <w:lvl w:ilvl="0" w:tplc="196213E8">
      <w:start w:val="1"/>
      <w:numFmt w:val="bullet"/>
      <w:lvlText w:val=""/>
      <w:lvlJc w:val="left"/>
      <w:pPr>
        <w:ind w:left="284"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FF75A6"/>
    <w:multiLevelType w:val="hybridMultilevel"/>
    <w:tmpl w:val="18C0E3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CC2B3A"/>
    <w:multiLevelType w:val="hybridMultilevel"/>
    <w:tmpl w:val="348C45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5CA2051"/>
    <w:multiLevelType w:val="hybridMultilevel"/>
    <w:tmpl w:val="E9D2A2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7572337"/>
    <w:multiLevelType w:val="hybridMultilevel"/>
    <w:tmpl w:val="77E639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C8B22BB"/>
    <w:multiLevelType w:val="hybridMultilevel"/>
    <w:tmpl w:val="4F8E7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EB15B9"/>
    <w:multiLevelType w:val="hybridMultilevel"/>
    <w:tmpl w:val="19AACF5A"/>
    <w:lvl w:ilvl="0" w:tplc="32229F7E">
      <w:start w:val="1"/>
      <w:numFmt w:val="bullet"/>
      <w:lvlText w:val="•"/>
      <w:lvlJc w:val="left"/>
      <w:pPr>
        <w:tabs>
          <w:tab w:val="num" w:pos="720"/>
        </w:tabs>
        <w:ind w:left="720" w:hanging="360"/>
      </w:pPr>
      <w:rPr>
        <w:rFonts w:ascii="Arial" w:hAnsi="Arial" w:hint="default"/>
      </w:rPr>
    </w:lvl>
    <w:lvl w:ilvl="1" w:tplc="170C9D90">
      <w:numFmt w:val="bullet"/>
      <w:lvlText w:val="-"/>
      <w:lvlJc w:val="left"/>
      <w:pPr>
        <w:tabs>
          <w:tab w:val="num" w:pos="1440"/>
        </w:tabs>
        <w:ind w:left="1440" w:hanging="360"/>
      </w:pPr>
      <w:rPr>
        <w:rFonts w:ascii=".AppleSystemUIFont" w:hAnsi=".AppleSystemUIFont" w:hint="default"/>
      </w:rPr>
    </w:lvl>
    <w:lvl w:ilvl="2" w:tplc="245683B6" w:tentative="1">
      <w:start w:val="1"/>
      <w:numFmt w:val="bullet"/>
      <w:lvlText w:val="•"/>
      <w:lvlJc w:val="left"/>
      <w:pPr>
        <w:tabs>
          <w:tab w:val="num" w:pos="2160"/>
        </w:tabs>
        <w:ind w:left="2160" w:hanging="360"/>
      </w:pPr>
      <w:rPr>
        <w:rFonts w:ascii="Arial" w:hAnsi="Arial" w:hint="default"/>
      </w:rPr>
    </w:lvl>
    <w:lvl w:ilvl="3" w:tplc="6492A6F0" w:tentative="1">
      <w:start w:val="1"/>
      <w:numFmt w:val="bullet"/>
      <w:lvlText w:val="•"/>
      <w:lvlJc w:val="left"/>
      <w:pPr>
        <w:tabs>
          <w:tab w:val="num" w:pos="2880"/>
        </w:tabs>
        <w:ind w:left="2880" w:hanging="360"/>
      </w:pPr>
      <w:rPr>
        <w:rFonts w:ascii="Arial" w:hAnsi="Arial" w:hint="default"/>
      </w:rPr>
    </w:lvl>
    <w:lvl w:ilvl="4" w:tplc="ECB231F2" w:tentative="1">
      <w:start w:val="1"/>
      <w:numFmt w:val="bullet"/>
      <w:lvlText w:val="•"/>
      <w:lvlJc w:val="left"/>
      <w:pPr>
        <w:tabs>
          <w:tab w:val="num" w:pos="3600"/>
        </w:tabs>
        <w:ind w:left="3600" w:hanging="360"/>
      </w:pPr>
      <w:rPr>
        <w:rFonts w:ascii="Arial" w:hAnsi="Arial" w:hint="default"/>
      </w:rPr>
    </w:lvl>
    <w:lvl w:ilvl="5" w:tplc="6DACE964" w:tentative="1">
      <w:start w:val="1"/>
      <w:numFmt w:val="bullet"/>
      <w:lvlText w:val="•"/>
      <w:lvlJc w:val="left"/>
      <w:pPr>
        <w:tabs>
          <w:tab w:val="num" w:pos="4320"/>
        </w:tabs>
        <w:ind w:left="4320" w:hanging="360"/>
      </w:pPr>
      <w:rPr>
        <w:rFonts w:ascii="Arial" w:hAnsi="Arial" w:hint="default"/>
      </w:rPr>
    </w:lvl>
    <w:lvl w:ilvl="6" w:tplc="245C2720" w:tentative="1">
      <w:start w:val="1"/>
      <w:numFmt w:val="bullet"/>
      <w:lvlText w:val="•"/>
      <w:lvlJc w:val="left"/>
      <w:pPr>
        <w:tabs>
          <w:tab w:val="num" w:pos="5040"/>
        </w:tabs>
        <w:ind w:left="5040" w:hanging="360"/>
      </w:pPr>
      <w:rPr>
        <w:rFonts w:ascii="Arial" w:hAnsi="Arial" w:hint="default"/>
      </w:rPr>
    </w:lvl>
    <w:lvl w:ilvl="7" w:tplc="56A2FFD4" w:tentative="1">
      <w:start w:val="1"/>
      <w:numFmt w:val="bullet"/>
      <w:lvlText w:val="•"/>
      <w:lvlJc w:val="left"/>
      <w:pPr>
        <w:tabs>
          <w:tab w:val="num" w:pos="5760"/>
        </w:tabs>
        <w:ind w:left="5760" w:hanging="360"/>
      </w:pPr>
      <w:rPr>
        <w:rFonts w:ascii="Arial" w:hAnsi="Arial" w:hint="default"/>
      </w:rPr>
    </w:lvl>
    <w:lvl w:ilvl="8" w:tplc="FA22A06C" w:tentative="1">
      <w:start w:val="1"/>
      <w:numFmt w:val="bullet"/>
      <w:lvlText w:val="•"/>
      <w:lvlJc w:val="left"/>
      <w:pPr>
        <w:tabs>
          <w:tab w:val="num" w:pos="6480"/>
        </w:tabs>
        <w:ind w:left="6480" w:hanging="360"/>
      </w:pPr>
      <w:rPr>
        <w:rFonts w:ascii="Arial" w:hAnsi="Arial" w:hint="default"/>
      </w:rPr>
    </w:lvl>
  </w:abstractNum>
  <w:num w:numId="1" w16cid:durableId="1619334538">
    <w:abstractNumId w:val="32"/>
  </w:num>
  <w:num w:numId="2" w16cid:durableId="731083548">
    <w:abstractNumId w:val="4"/>
  </w:num>
  <w:num w:numId="3" w16cid:durableId="1875190015">
    <w:abstractNumId w:val="11"/>
  </w:num>
  <w:num w:numId="4" w16cid:durableId="740566502">
    <w:abstractNumId w:val="5"/>
  </w:num>
  <w:num w:numId="5" w16cid:durableId="684021911">
    <w:abstractNumId w:val="12"/>
  </w:num>
  <w:num w:numId="6" w16cid:durableId="103229618">
    <w:abstractNumId w:val="0"/>
  </w:num>
  <w:num w:numId="7" w16cid:durableId="182327054">
    <w:abstractNumId w:val="40"/>
  </w:num>
  <w:num w:numId="8" w16cid:durableId="510994403">
    <w:abstractNumId w:val="41"/>
  </w:num>
  <w:num w:numId="9" w16cid:durableId="2134011067">
    <w:abstractNumId w:val="24"/>
  </w:num>
  <w:num w:numId="10" w16cid:durableId="1115371211">
    <w:abstractNumId w:val="23"/>
  </w:num>
  <w:num w:numId="11" w16cid:durableId="745226691">
    <w:abstractNumId w:val="39"/>
  </w:num>
  <w:num w:numId="12" w16cid:durableId="85393702">
    <w:abstractNumId w:val="16"/>
  </w:num>
  <w:num w:numId="13" w16cid:durableId="491919323">
    <w:abstractNumId w:val="20"/>
  </w:num>
  <w:num w:numId="14" w16cid:durableId="61803412">
    <w:abstractNumId w:val="44"/>
  </w:num>
  <w:num w:numId="15" w16cid:durableId="232861685">
    <w:abstractNumId w:val="1"/>
  </w:num>
  <w:num w:numId="16" w16cid:durableId="1068842834">
    <w:abstractNumId w:val="33"/>
  </w:num>
  <w:num w:numId="17" w16cid:durableId="936401663">
    <w:abstractNumId w:val="19"/>
  </w:num>
  <w:num w:numId="18" w16cid:durableId="1448550290">
    <w:abstractNumId w:val="31"/>
  </w:num>
  <w:num w:numId="19" w16cid:durableId="634600330">
    <w:abstractNumId w:val="38"/>
  </w:num>
  <w:num w:numId="20" w16cid:durableId="842665059">
    <w:abstractNumId w:val="15"/>
  </w:num>
  <w:num w:numId="21" w16cid:durableId="1546866547">
    <w:abstractNumId w:val="14"/>
  </w:num>
  <w:num w:numId="22" w16cid:durableId="1922252252">
    <w:abstractNumId w:val="6"/>
  </w:num>
  <w:num w:numId="23" w16cid:durableId="692221111">
    <w:abstractNumId w:val="37"/>
  </w:num>
  <w:num w:numId="24" w16cid:durableId="7293986">
    <w:abstractNumId w:val="43"/>
  </w:num>
  <w:num w:numId="25" w16cid:durableId="396712145">
    <w:abstractNumId w:val="17"/>
  </w:num>
  <w:num w:numId="26" w16cid:durableId="322008818">
    <w:abstractNumId w:val="35"/>
  </w:num>
  <w:num w:numId="27" w16cid:durableId="125740437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13017875">
    <w:abstractNumId w:val="26"/>
  </w:num>
  <w:num w:numId="29" w16cid:durableId="1752000993">
    <w:abstractNumId w:val="2"/>
  </w:num>
  <w:num w:numId="30" w16cid:durableId="622687344">
    <w:abstractNumId w:val="21"/>
  </w:num>
  <w:num w:numId="31" w16cid:durableId="13000523">
    <w:abstractNumId w:val="3"/>
  </w:num>
  <w:num w:numId="32" w16cid:durableId="40254132">
    <w:abstractNumId w:val="27"/>
  </w:num>
  <w:num w:numId="33" w16cid:durableId="2005738659">
    <w:abstractNumId w:val="25"/>
  </w:num>
  <w:num w:numId="34" w16cid:durableId="530068522">
    <w:abstractNumId w:val="13"/>
  </w:num>
  <w:num w:numId="35" w16cid:durableId="2017606578">
    <w:abstractNumId w:val="34"/>
  </w:num>
  <w:num w:numId="36" w16cid:durableId="1148206066">
    <w:abstractNumId w:val="36"/>
  </w:num>
  <w:num w:numId="37" w16cid:durableId="319121114">
    <w:abstractNumId w:val="8"/>
  </w:num>
  <w:num w:numId="38" w16cid:durableId="1923491105">
    <w:abstractNumId w:val="9"/>
  </w:num>
  <w:num w:numId="39" w16cid:durableId="962074907">
    <w:abstractNumId w:val="30"/>
  </w:num>
  <w:num w:numId="40" w16cid:durableId="583881920">
    <w:abstractNumId w:val="7"/>
  </w:num>
  <w:num w:numId="41" w16cid:durableId="1237787331">
    <w:abstractNumId w:val="29"/>
  </w:num>
  <w:num w:numId="42" w16cid:durableId="1245845498">
    <w:abstractNumId w:val="28"/>
  </w:num>
  <w:num w:numId="43" w16cid:durableId="1939870269">
    <w:abstractNumId w:val="10"/>
  </w:num>
  <w:num w:numId="44" w16cid:durableId="1887523468">
    <w:abstractNumId w:val="18"/>
  </w:num>
  <w:num w:numId="45" w16cid:durableId="296879086">
    <w:abstractNumId w:val="22"/>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is Coverdale">
    <w15:presenceInfo w15:providerId="AD" w15:userId="S::kris.coverdale@uk.ibm.com::043ae6ac-682b-4f06-b46f-b4b61fa2b2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CE1"/>
    <w:rsid w:val="00000F31"/>
    <w:rsid w:val="00001580"/>
    <w:rsid w:val="000049F5"/>
    <w:rsid w:val="00005B52"/>
    <w:rsid w:val="0000633A"/>
    <w:rsid w:val="00006CF9"/>
    <w:rsid w:val="00010056"/>
    <w:rsid w:val="00010A39"/>
    <w:rsid w:val="00012CAC"/>
    <w:rsid w:val="0001322D"/>
    <w:rsid w:val="000141FF"/>
    <w:rsid w:val="00015903"/>
    <w:rsid w:val="00016BF6"/>
    <w:rsid w:val="00016C8A"/>
    <w:rsid w:val="00021AC4"/>
    <w:rsid w:val="00026313"/>
    <w:rsid w:val="00026693"/>
    <w:rsid w:val="00027B06"/>
    <w:rsid w:val="00027BCA"/>
    <w:rsid w:val="00031DAA"/>
    <w:rsid w:val="00031FAF"/>
    <w:rsid w:val="00033586"/>
    <w:rsid w:val="00034004"/>
    <w:rsid w:val="00036894"/>
    <w:rsid w:val="0003716D"/>
    <w:rsid w:val="00037BF6"/>
    <w:rsid w:val="0004097E"/>
    <w:rsid w:val="00046A86"/>
    <w:rsid w:val="00046D09"/>
    <w:rsid w:val="0004704D"/>
    <w:rsid w:val="0004756A"/>
    <w:rsid w:val="00050267"/>
    <w:rsid w:val="00050797"/>
    <w:rsid w:val="00053513"/>
    <w:rsid w:val="00053E9D"/>
    <w:rsid w:val="000543FC"/>
    <w:rsid w:val="00054949"/>
    <w:rsid w:val="00056552"/>
    <w:rsid w:val="00056953"/>
    <w:rsid w:val="000569A8"/>
    <w:rsid w:val="0006322E"/>
    <w:rsid w:val="00065748"/>
    <w:rsid w:val="00067D1B"/>
    <w:rsid w:val="00070F9F"/>
    <w:rsid w:val="00072614"/>
    <w:rsid w:val="00074246"/>
    <w:rsid w:val="00074CF0"/>
    <w:rsid w:val="000752C7"/>
    <w:rsid w:val="000755EA"/>
    <w:rsid w:val="00075EFC"/>
    <w:rsid w:val="00077645"/>
    <w:rsid w:val="00077B5F"/>
    <w:rsid w:val="00080227"/>
    <w:rsid w:val="000804D0"/>
    <w:rsid w:val="000808BD"/>
    <w:rsid w:val="00080A08"/>
    <w:rsid w:val="00083198"/>
    <w:rsid w:val="00083820"/>
    <w:rsid w:val="00083CDF"/>
    <w:rsid w:val="00084FA1"/>
    <w:rsid w:val="000850B1"/>
    <w:rsid w:val="00085760"/>
    <w:rsid w:val="00090446"/>
    <w:rsid w:val="000907BD"/>
    <w:rsid w:val="0009102E"/>
    <w:rsid w:val="0009150C"/>
    <w:rsid w:val="00091FEF"/>
    <w:rsid w:val="00092D7D"/>
    <w:rsid w:val="00093783"/>
    <w:rsid w:val="0009432D"/>
    <w:rsid w:val="00094BC7"/>
    <w:rsid w:val="00094D28"/>
    <w:rsid w:val="00095FCE"/>
    <w:rsid w:val="00096660"/>
    <w:rsid w:val="00097B69"/>
    <w:rsid w:val="000A0693"/>
    <w:rsid w:val="000A1C95"/>
    <w:rsid w:val="000A1D91"/>
    <w:rsid w:val="000A1EAC"/>
    <w:rsid w:val="000A2327"/>
    <w:rsid w:val="000A2A41"/>
    <w:rsid w:val="000A3F6F"/>
    <w:rsid w:val="000A4900"/>
    <w:rsid w:val="000A4D94"/>
    <w:rsid w:val="000A5C9C"/>
    <w:rsid w:val="000A6487"/>
    <w:rsid w:val="000A65CD"/>
    <w:rsid w:val="000B0429"/>
    <w:rsid w:val="000B15FA"/>
    <w:rsid w:val="000B28EB"/>
    <w:rsid w:val="000B48DD"/>
    <w:rsid w:val="000B5A5A"/>
    <w:rsid w:val="000B5E03"/>
    <w:rsid w:val="000B7BE0"/>
    <w:rsid w:val="000C2B3F"/>
    <w:rsid w:val="000C33FC"/>
    <w:rsid w:val="000C6186"/>
    <w:rsid w:val="000C62D8"/>
    <w:rsid w:val="000D0313"/>
    <w:rsid w:val="000D086C"/>
    <w:rsid w:val="000D0DD8"/>
    <w:rsid w:val="000D2149"/>
    <w:rsid w:val="000D312E"/>
    <w:rsid w:val="000D7233"/>
    <w:rsid w:val="000D732B"/>
    <w:rsid w:val="000E050E"/>
    <w:rsid w:val="000E1876"/>
    <w:rsid w:val="000E50CF"/>
    <w:rsid w:val="000F1314"/>
    <w:rsid w:val="000F58FE"/>
    <w:rsid w:val="000F5A3D"/>
    <w:rsid w:val="000F78D6"/>
    <w:rsid w:val="000F7C43"/>
    <w:rsid w:val="00102A71"/>
    <w:rsid w:val="001051B0"/>
    <w:rsid w:val="001055F4"/>
    <w:rsid w:val="00105B8C"/>
    <w:rsid w:val="001065FD"/>
    <w:rsid w:val="00106D1F"/>
    <w:rsid w:val="00106D30"/>
    <w:rsid w:val="001101EA"/>
    <w:rsid w:val="0011112A"/>
    <w:rsid w:val="00111829"/>
    <w:rsid w:val="00112BFD"/>
    <w:rsid w:val="00113D0E"/>
    <w:rsid w:val="00114595"/>
    <w:rsid w:val="00114906"/>
    <w:rsid w:val="00115DBC"/>
    <w:rsid w:val="0011616E"/>
    <w:rsid w:val="00116F05"/>
    <w:rsid w:val="001174EE"/>
    <w:rsid w:val="001203A7"/>
    <w:rsid w:val="001212F0"/>
    <w:rsid w:val="00121629"/>
    <w:rsid w:val="001219CF"/>
    <w:rsid w:val="00121AD4"/>
    <w:rsid w:val="00122245"/>
    <w:rsid w:val="001225D9"/>
    <w:rsid w:val="0012320E"/>
    <w:rsid w:val="00125B03"/>
    <w:rsid w:val="00126499"/>
    <w:rsid w:val="00127DD1"/>
    <w:rsid w:val="00131696"/>
    <w:rsid w:val="00134255"/>
    <w:rsid w:val="00134277"/>
    <w:rsid w:val="001348A3"/>
    <w:rsid w:val="001349FF"/>
    <w:rsid w:val="00135721"/>
    <w:rsid w:val="001372EC"/>
    <w:rsid w:val="00140300"/>
    <w:rsid w:val="0014048E"/>
    <w:rsid w:val="00141F0E"/>
    <w:rsid w:val="00143DDB"/>
    <w:rsid w:val="0014488A"/>
    <w:rsid w:val="00145F61"/>
    <w:rsid w:val="001505E3"/>
    <w:rsid w:val="0015115A"/>
    <w:rsid w:val="00151DEA"/>
    <w:rsid w:val="00152939"/>
    <w:rsid w:val="001540A2"/>
    <w:rsid w:val="00156254"/>
    <w:rsid w:val="00156DAF"/>
    <w:rsid w:val="00160911"/>
    <w:rsid w:val="0016091F"/>
    <w:rsid w:val="00163E8C"/>
    <w:rsid w:val="00164CE0"/>
    <w:rsid w:val="001650DF"/>
    <w:rsid w:val="001672B4"/>
    <w:rsid w:val="00167DC7"/>
    <w:rsid w:val="001734D7"/>
    <w:rsid w:val="001738E7"/>
    <w:rsid w:val="00174309"/>
    <w:rsid w:val="00175F49"/>
    <w:rsid w:val="00177DD3"/>
    <w:rsid w:val="00181B72"/>
    <w:rsid w:val="00184A49"/>
    <w:rsid w:val="0018622B"/>
    <w:rsid w:val="00190BD4"/>
    <w:rsid w:val="00192745"/>
    <w:rsid w:val="00192933"/>
    <w:rsid w:val="00193ABF"/>
    <w:rsid w:val="00194221"/>
    <w:rsid w:val="00196569"/>
    <w:rsid w:val="00196C59"/>
    <w:rsid w:val="00196E91"/>
    <w:rsid w:val="00197463"/>
    <w:rsid w:val="00197CBE"/>
    <w:rsid w:val="001A440A"/>
    <w:rsid w:val="001A6C98"/>
    <w:rsid w:val="001A6E59"/>
    <w:rsid w:val="001B3444"/>
    <w:rsid w:val="001C0907"/>
    <w:rsid w:val="001C0B75"/>
    <w:rsid w:val="001C1460"/>
    <w:rsid w:val="001C3845"/>
    <w:rsid w:val="001C4D14"/>
    <w:rsid w:val="001C6D07"/>
    <w:rsid w:val="001C72A4"/>
    <w:rsid w:val="001D0211"/>
    <w:rsid w:val="001D34DB"/>
    <w:rsid w:val="001D4AE6"/>
    <w:rsid w:val="001D5BCF"/>
    <w:rsid w:val="001D7582"/>
    <w:rsid w:val="001E12C5"/>
    <w:rsid w:val="001E2D00"/>
    <w:rsid w:val="001E328F"/>
    <w:rsid w:val="001E6804"/>
    <w:rsid w:val="001E712A"/>
    <w:rsid w:val="001F01CD"/>
    <w:rsid w:val="001F0280"/>
    <w:rsid w:val="001F0AEA"/>
    <w:rsid w:val="001F0BE0"/>
    <w:rsid w:val="001F1343"/>
    <w:rsid w:val="001F412C"/>
    <w:rsid w:val="001F5D84"/>
    <w:rsid w:val="001F5E9D"/>
    <w:rsid w:val="001F79D2"/>
    <w:rsid w:val="001F79EC"/>
    <w:rsid w:val="00200393"/>
    <w:rsid w:val="00200539"/>
    <w:rsid w:val="00201790"/>
    <w:rsid w:val="002025F0"/>
    <w:rsid w:val="002040C8"/>
    <w:rsid w:val="00207801"/>
    <w:rsid w:val="00211998"/>
    <w:rsid w:val="00211FEA"/>
    <w:rsid w:val="0021219A"/>
    <w:rsid w:val="0022024A"/>
    <w:rsid w:val="00221CED"/>
    <w:rsid w:val="00222708"/>
    <w:rsid w:val="00222AA8"/>
    <w:rsid w:val="002232CA"/>
    <w:rsid w:val="002267E8"/>
    <w:rsid w:val="00226B13"/>
    <w:rsid w:val="00227F7D"/>
    <w:rsid w:val="00230824"/>
    <w:rsid w:val="00230FB7"/>
    <w:rsid w:val="00231F5D"/>
    <w:rsid w:val="00232419"/>
    <w:rsid w:val="00234E3E"/>
    <w:rsid w:val="00240312"/>
    <w:rsid w:val="00241A29"/>
    <w:rsid w:val="00243914"/>
    <w:rsid w:val="00243DE3"/>
    <w:rsid w:val="00247858"/>
    <w:rsid w:val="0025049B"/>
    <w:rsid w:val="00253B9C"/>
    <w:rsid w:val="0025489B"/>
    <w:rsid w:val="00255519"/>
    <w:rsid w:val="00256282"/>
    <w:rsid w:val="002572C2"/>
    <w:rsid w:val="00261FDE"/>
    <w:rsid w:val="00262C2E"/>
    <w:rsid w:val="00262F02"/>
    <w:rsid w:val="00265A7F"/>
    <w:rsid w:val="0026724B"/>
    <w:rsid w:val="0027023E"/>
    <w:rsid w:val="0027052D"/>
    <w:rsid w:val="00271932"/>
    <w:rsid w:val="00273090"/>
    <w:rsid w:val="0027312E"/>
    <w:rsid w:val="00273B92"/>
    <w:rsid w:val="00273D0E"/>
    <w:rsid w:val="00273EE2"/>
    <w:rsid w:val="0027444C"/>
    <w:rsid w:val="00274B06"/>
    <w:rsid w:val="0027565E"/>
    <w:rsid w:val="00276B8F"/>
    <w:rsid w:val="00276CA6"/>
    <w:rsid w:val="00276CD3"/>
    <w:rsid w:val="00277286"/>
    <w:rsid w:val="00281D83"/>
    <w:rsid w:val="00283B7B"/>
    <w:rsid w:val="00284C47"/>
    <w:rsid w:val="0028569F"/>
    <w:rsid w:val="00286753"/>
    <w:rsid w:val="002875E6"/>
    <w:rsid w:val="00287731"/>
    <w:rsid w:val="00287C30"/>
    <w:rsid w:val="002901FF"/>
    <w:rsid w:val="00290395"/>
    <w:rsid w:val="00290989"/>
    <w:rsid w:val="00291559"/>
    <w:rsid w:val="00292577"/>
    <w:rsid w:val="00292E5B"/>
    <w:rsid w:val="002944B4"/>
    <w:rsid w:val="002944DC"/>
    <w:rsid w:val="00294ADB"/>
    <w:rsid w:val="00295D8E"/>
    <w:rsid w:val="00295F5B"/>
    <w:rsid w:val="00296013"/>
    <w:rsid w:val="00296469"/>
    <w:rsid w:val="0029663A"/>
    <w:rsid w:val="0029666D"/>
    <w:rsid w:val="00296695"/>
    <w:rsid w:val="002A0ABA"/>
    <w:rsid w:val="002A1AE5"/>
    <w:rsid w:val="002A23C5"/>
    <w:rsid w:val="002A3056"/>
    <w:rsid w:val="002A32CD"/>
    <w:rsid w:val="002A37B7"/>
    <w:rsid w:val="002A3C9A"/>
    <w:rsid w:val="002A3FA1"/>
    <w:rsid w:val="002A4309"/>
    <w:rsid w:val="002A5E24"/>
    <w:rsid w:val="002A7913"/>
    <w:rsid w:val="002B0AE0"/>
    <w:rsid w:val="002B3D3B"/>
    <w:rsid w:val="002B4838"/>
    <w:rsid w:val="002B5B09"/>
    <w:rsid w:val="002B6376"/>
    <w:rsid w:val="002B6481"/>
    <w:rsid w:val="002B6B66"/>
    <w:rsid w:val="002B7A36"/>
    <w:rsid w:val="002C1645"/>
    <w:rsid w:val="002C1A8C"/>
    <w:rsid w:val="002C247A"/>
    <w:rsid w:val="002C289E"/>
    <w:rsid w:val="002C2A58"/>
    <w:rsid w:val="002C43CA"/>
    <w:rsid w:val="002C497E"/>
    <w:rsid w:val="002C6A63"/>
    <w:rsid w:val="002C6E53"/>
    <w:rsid w:val="002C70AB"/>
    <w:rsid w:val="002C7693"/>
    <w:rsid w:val="002D0B06"/>
    <w:rsid w:val="002D0B7D"/>
    <w:rsid w:val="002D0D65"/>
    <w:rsid w:val="002D0F21"/>
    <w:rsid w:val="002D39A2"/>
    <w:rsid w:val="002D7A2A"/>
    <w:rsid w:val="002E110F"/>
    <w:rsid w:val="002E1C76"/>
    <w:rsid w:val="002E1E0C"/>
    <w:rsid w:val="002E2B0F"/>
    <w:rsid w:val="002E328B"/>
    <w:rsid w:val="002E59C4"/>
    <w:rsid w:val="002E5F14"/>
    <w:rsid w:val="002E734A"/>
    <w:rsid w:val="002F1222"/>
    <w:rsid w:val="002F360E"/>
    <w:rsid w:val="002F3C02"/>
    <w:rsid w:val="002F3F8F"/>
    <w:rsid w:val="002F42FE"/>
    <w:rsid w:val="002F4490"/>
    <w:rsid w:val="002F491A"/>
    <w:rsid w:val="002F4E49"/>
    <w:rsid w:val="002F58A2"/>
    <w:rsid w:val="002F5958"/>
    <w:rsid w:val="002F62F7"/>
    <w:rsid w:val="002F67CD"/>
    <w:rsid w:val="002F6C07"/>
    <w:rsid w:val="002F6DDC"/>
    <w:rsid w:val="002F784F"/>
    <w:rsid w:val="00302C70"/>
    <w:rsid w:val="003038B7"/>
    <w:rsid w:val="00303C1B"/>
    <w:rsid w:val="00303CCE"/>
    <w:rsid w:val="00304667"/>
    <w:rsid w:val="00305051"/>
    <w:rsid w:val="003073EB"/>
    <w:rsid w:val="003101AD"/>
    <w:rsid w:val="003110EA"/>
    <w:rsid w:val="00312DBE"/>
    <w:rsid w:val="0031313F"/>
    <w:rsid w:val="00313C91"/>
    <w:rsid w:val="00314CDE"/>
    <w:rsid w:val="00314D4A"/>
    <w:rsid w:val="00315847"/>
    <w:rsid w:val="00317896"/>
    <w:rsid w:val="00320313"/>
    <w:rsid w:val="00320BA4"/>
    <w:rsid w:val="00321390"/>
    <w:rsid w:val="00321865"/>
    <w:rsid w:val="00322E42"/>
    <w:rsid w:val="00323F8C"/>
    <w:rsid w:val="00324184"/>
    <w:rsid w:val="00324451"/>
    <w:rsid w:val="003260C7"/>
    <w:rsid w:val="0032720E"/>
    <w:rsid w:val="00327382"/>
    <w:rsid w:val="00331C68"/>
    <w:rsid w:val="003329FA"/>
    <w:rsid w:val="00332EA3"/>
    <w:rsid w:val="00334AB0"/>
    <w:rsid w:val="0033573C"/>
    <w:rsid w:val="003364C4"/>
    <w:rsid w:val="0033669A"/>
    <w:rsid w:val="003374AA"/>
    <w:rsid w:val="00340A22"/>
    <w:rsid w:val="0034142A"/>
    <w:rsid w:val="00341585"/>
    <w:rsid w:val="00345691"/>
    <w:rsid w:val="00347463"/>
    <w:rsid w:val="0034758D"/>
    <w:rsid w:val="00347E2B"/>
    <w:rsid w:val="00350731"/>
    <w:rsid w:val="003510D9"/>
    <w:rsid w:val="00351F23"/>
    <w:rsid w:val="0035294B"/>
    <w:rsid w:val="00353901"/>
    <w:rsid w:val="00356A46"/>
    <w:rsid w:val="00356B82"/>
    <w:rsid w:val="00363775"/>
    <w:rsid w:val="00364A61"/>
    <w:rsid w:val="00365484"/>
    <w:rsid w:val="00365950"/>
    <w:rsid w:val="00367436"/>
    <w:rsid w:val="003678A3"/>
    <w:rsid w:val="003720FE"/>
    <w:rsid w:val="0037269B"/>
    <w:rsid w:val="0037375B"/>
    <w:rsid w:val="003757FA"/>
    <w:rsid w:val="00375D19"/>
    <w:rsid w:val="00376582"/>
    <w:rsid w:val="00376950"/>
    <w:rsid w:val="0038135D"/>
    <w:rsid w:val="00381BB7"/>
    <w:rsid w:val="00382AFA"/>
    <w:rsid w:val="00383BB0"/>
    <w:rsid w:val="00384445"/>
    <w:rsid w:val="00384FA2"/>
    <w:rsid w:val="0038687A"/>
    <w:rsid w:val="00390B0A"/>
    <w:rsid w:val="00390FCB"/>
    <w:rsid w:val="00393AF6"/>
    <w:rsid w:val="00393F66"/>
    <w:rsid w:val="003948DE"/>
    <w:rsid w:val="00395107"/>
    <w:rsid w:val="0039531C"/>
    <w:rsid w:val="00395DB0"/>
    <w:rsid w:val="003967E0"/>
    <w:rsid w:val="00396A97"/>
    <w:rsid w:val="00397EB8"/>
    <w:rsid w:val="003A0066"/>
    <w:rsid w:val="003A10AD"/>
    <w:rsid w:val="003A1552"/>
    <w:rsid w:val="003A1EC1"/>
    <w:rsid w:val="003A21AB"/>
    <w:rsid w:val="003A2653"/>
    <w:rsid w:val="003A3E82"/>
    <w:rsid w:val="003A4934"/>
    <w:rsid w:val="003A5CFE"/>
    <w:rsid w:val="003A5E5C"/>
    <w:rsid w:val="003A6622"/>
    <w:rsid w:val="003B2337"/>
    <w:rsid w:val="003B274A"/>
    <w:rsid w:val="003B3DBA"/>
    <w:rsid w:val="003B4F5C"/>
    <w:rsid w:val="003B7D4B"/>
    <w:rsid w:val="003C032D"/>
    <w:rsid w:val="003C0526"/>
    <w:rsid w:val="003C0A5E"/>
    <w:rsid w:val="003C0E99"/>
    <w:rsid w:val="003C29F4"/>
    <w:rsid w:val="003C2A92"/>
    <w:rsid w:val="003C3853"/>
    <w:rsid w:val="003C3D24"/>
    <w:rsid w:val="003C4307"/>
    <w:rsid w:val="003C64B3"/>
    <w:rsid w:val="003C751A"/>
    <w:rsid w:val="003C7F5F"/>
    <w:rsid w:val="003D01AD"/>
    <w:rsid w:val="003D023F"/>
    <w:rsid w:val="003D035E"/>
    <w:rsid w:val="003D1A4A"/>
    <w:rsid w:val="003D25EE"/>
    <w:rsid w:val="003D377B"/>
    <w:rsid w:val="003D3CE5"/>
    <w:rsid w:val="003D45FC"/>
    <w:rsid w:val="003D54AC"/>
    <w:rsid w:val="003D6857"/>
    <w:rsid w:val="003D7FC9"/>
    <w:rsid w:val="003E0608"/>
    <w:rsid w:val="003E0DFA"/>
    <w:rsid w:val="003E13F2"/>
    <w:rsid w:val="003E1C83"/>
    <w:rsid w:val="003E2618"/>
    <w:rsid w:val="003E3576"/>
    <w:rsid w:val="003E36CC"/>
    <w:rsid w:val="003E4A11"/>
    <w:rsid w:val="003E5A68"/>
    <w:rsid w:val="003E60E1"/>
    <w:rsid w:val="003E671C"/>
    <w:rsid w:val="003F04A5"/>
    <w:rsid w:val="003F1609"/>
    <w:rsid w:val="003F4A62"/>
    <w:rsid w:val="003F596B"/>
    <w:rsid w:val="003F609D"/>
    <w:rsid w:val="003F6473"/>
    <w:rsid w:val="003F6BDD"/>
    <w:rsid w:val="003F741A"/>
    <w:rsid w:val="003F788F"/>
    <w:rsid w:val="0040277A"/>
    <w:rsid w:val="00402AB4"/>
    <w:rsid w:val="00403D38"/>
    <w:rsid w:val="004041C9"/>
    <w:rsid w:val="00405FE6"/>
    <w:rsid w:val="00406377"/>
    <w:rsid w:val="00406FCB"/>
    <w:rsid w:val="00407016"/>
    <w:rsid w:val="004107AC"/>
    <w:rsid w:val="00410FF7"/>
    <w:rsid w:val="00411617"/>
    <w:rsid w:val="004119FC"/>
    <w:rsid w:val="00411BBB"/>
    <w:rsid w:val="00413AE6"/>
    <w:rsid w:val="00413CCC"/>
    <w:rsid w:val="00415023"/>
    <w:rsid w:val="00420080"/>
    <w:rsid w:val="00421F72"/>
    <w:rsid w:val="004250BE"/>
    <w:rsid w:val="004252E1"/>
    <w:rsid w:val="00427C9E"/>
    <w:rsid w:val="00430E60"/>
    <w:rsid w:val="00431E07"/>
    <w:rsid w:val="0043548E"/>
    <w:rsid w:val="00435BCA"/>
    <w:rsid w:val="0043601D"/>
    <w:rsid w:val="004361DB"/>
    <w:rsid w:val="00436DF0"/>
    <w:rsid w:val="00437744"/>
    <w:rsid w:val="00440FA2"/>
    <w:rsid w:val="004414B7"/>
    <w:rsid w:val="00443E9B"/>
    <w:rsid w:val="0044490B"/>
    <w:rsid w:val="004464FF"/>
    <w:rsid w:val="00446F20"/>
    <w:rsid w:val="00447140"/>
    <w:rsid w:val="00447EC7"/>
    <w:rsid w:val="004511EA"/>
    <w:rsid w:val="00451C53"/>
    <w:rsid w:val="00452389"/>
    <w:rsid w:val="00453353"/>
    <w:rsid w:val="0045530A"/>
    <w:rsid w:val="004558F8"/>
    <w:rsid w:val="0045789F"/>
    <w:rsid w:val="004578A0"/>
    <w:rsid w:val="004579F2"/>
    <w:rsid w:val="004628BD"/>
    <w:rsid w:val="00464648"/>
    <w:rsid w:val="00464C0D"/>
    <w:rsid w:val="00466AD6"/>
    <w:rsid w:val="004674C9"/>
    <w:rsid w:val="00471EF3"/>
    <w:rsid w:val="004720C0"/>
    <w:rsid w:val="00472102"/>
    <w:rsid w:val="00472222"/>
    <w:rsid w:val="00473075"/>
    <w:rsid w:val="00473C12"/>
    <w:rsid w:val="00474212"/>
    <w:rsid w:val="00474BC6"/>
    <w:rsid w:val="0047729C"/>
    <w:rsid w:val="00477E13"/>
    <w:rsid w:val="00480402"/>
    <w:rsid w:val="004807C6"/>
    <w:rsid w:val="00481544"/>
    <w:rsid w:val="0048174A"/>
    <w:rsid w:val="00482ACC"/>
    <w:rsid w:val="00486DF7"/>
    <w:rsid w:val="004877AC"/>
    <w:rsid w:val="00490533"/>
    <w:rsid w:val="004917E8"/>
    <w:rsid w:val="00493C09"/>
    <w:rsid w:val="00494CF2"/>
    <w:rsid w:val="00497D33"/>
    <w:rsid w:val="00497E0B"/>
    <w:rsid w:val="004A0202"/>
    <w:rsid w:val="004A2197"/>
    <w:rsid w:val="004A3097"/>
    <w:rsid w:val="004A4E50"/>
    <w:rsid w:val="004A555C"/>
    <w:rsid w:val="004A7DEE"/>
    <w:rsid w:val="004B0082"/>
    <w:rsid w:val="004B0957"/>
    <w:rsid w:val="004B2A4F"/>
    <w:rsid w:val="004B39C6"/>
    <w:rsid w:val="004B3AD5"/>
    <w:rsid w:val="004B467D"/>
    <w:rsid w:val="004B60E0"/>
    <w:rsid w:val="004B760A"/>
    <w:rsid w:val="004C0BFA"/>
    <w:rsid w:val="004C2434"/>
    <w:rsid w:val="004C3945"/>
    <w:rsid w:val="004C6380"/>
    <w:rsid w:val="004D01F3"/>
    <w:rsid w:val="004D1B06"/>
    <w:rsid w:val="004D3937"/>
    <w:rsid w:val="004D3D61"/>
    <w:rsid w:val="004D55D7"/>
    <w:rsid w:val="004E4272"/>
    <w:rsid w:val="004E43CF"/>
    <w:rsid w:val="004E61A2"/>
    <w:rsid w:val="004F0D00"/>
    <w:rsid w:val="004F0D0C"/>
    <w:rsid w:val="004F2410"/>
    <w:rsid w:val="004F2E6C"/>
    <w:rsid w:val="004F3C85"/>
    <w:rsid w:val="004F548C"/>
    <w:rsid w:val="004F74B2"/>
    <w:rsid w:val="005000AE"/>
    <w:rsid w:val="00501A93"/>
    <w:rsid w:val="00502763"/>
    <w:rsid w:val="00502864"/>
    <w:rsid w:val="00503238"/>
    <w:rsid w:val="005037E9"/>
    <w:rsid w:val="00505D0E"/>
    <w:rsid w:val="0050663D"/>
    <w:rsid w:val="00507171"/>
    <w:rsid w:val="00507F08"/>
    <w:rsid w:val="0051091C"/>
    <w:rsid w:val="00510FFD"/>
    <w:rsid w:val="00512844"/>
    <w:rsid w:val="0051485F"/>
    <w:rsid w:val="00514C2E"/>
    <w:rsid w:val="00515126"/>
    <w:rsid w:val="005151D4"/>
    <w:rsid w:val="00515278"/>
    <w:rsid w:val="0052077B"/>
    <w:rsid w:val="00520FF0"/>
    <w:rsid w:val="00523C96"/>
    <w:rsid w:val="00525490"/>
    <w:rsid w:val="00525510"/>
    <w:rsid w:val="005259B5"/>
    <w:rsid w:val="00527589"/>
    <w:rsid w:val="00530D15"/>
    <w:rsid w:val="00531C96"/>
    <w:rsid w:val="00531EC7"/>
    <w:rsid w:val="00532185"/>
    <w:rsid w:val="00532368"/>
    <w:rsid w:val="005330D8"/>
    <w:rsid w:val="0053327D"/>
    <w:rsid w:val="00534CA5"/>
    <w:rsid w:val="0053663D"/>
    <w:rsid w:val="005367F2"/>
    <w:rsid w:val="0053765E"/>
    <w:rsid w:val="005378E2"/>
    <w:rsid w:val="0054168F"/>
    <w:rsid w:val="00542DE7"/>
    <w:rsid w:val="005436F0"/>
    <w:rsid w:val="00544CB0"/>
    <w:rsid w:val="0054726E"/>
    <w:rsid w:val="005478AF"/>
    <w:rsid w:val="00550353"/>
    <w:rsid w:val="00551A1A"/>
    <w:rsid w:val="00554E5D"/>
    <w:rsid w:val="005550BF"/>
    <w:rsid w:val="0055562E"/>
    <w:rsid w:val="00556875"/>
    <w:rsid w:val="00556A88"/>
    <w:rsid w:val="005632BD"/>
    <w:rsid w:val="005634D8"/>
    <w:rsid w:val="00563885"/>
    <w:rsid w:val="00563A5A"/>
    <w:rsid w:val="00563D4D"/>
    <w:rsid w:val="00564820"/>
    <w:rsid w:val="00566950"/>
    <w:rsid w:val="00570E47"/>
    <w:rsid w:val="00571DD3"/>
    <w:rsid w:val="00574079"/>
    <w:rsid w:val="00575652"/>
    <w:rsid w:val="00575AE7"/>
    <w:rsid w:val="0057668C"/>
    <w:rsid w:val="00576C9C"/>
    <w:rsid w:val="00576FA2"/>
    <w:rsid w:val="00577714"/>
    <w:rsid w:val="00580922"/>
    <w:rsid w:val="00581689"/>
    <w:rsid w:val="00581E50"/>
    <w:rsid w:val="00585087"/>
    <w:rsid w:val="00585C08"/>
    <w:rsid w:val="00585EF1"/>
    <w:rsid w:val="00587220"/>
    <w:rsid w:val="005907A6"/>
    <w:rsid w:val="005907BB"/>
    <w:rsid w:val="005908B0"/>
    <w:rsid w:val="00592B37"/>
    <w:rsid w:val="00592D4F"/>
    <w:rsid w:val="0059378D"/>
    <w:rsid w:val="00594548"/>
    <w:rsid w:val="00595284"/>
    <w:rsid w:val="005967FB"/>
    <w:rsid w:val="005A082C"/>
    <w:rsid w:val="005A2516"/>
    <w:rsid w:val="005A2DDE"/>
    <w:rsid w:val="005A376C"/>
    <w:rsid w:val="005A5CD4"/>
    <w:rsid w:val="005A63F3"/>
    <w:rsid w:val="005A65F0"/>
    <w:rsid w:val="005B4661"/>
    <w:rsid w:val="005B53F3"/>
    <w:rsid w:val="005B551A"/>
    <w:rsid w:val="005B584D"/>
    <w:rsid w:val="005C088E"/>
    <w:rsid w:val="005C11B3"/>
    <w:rsid w:val="005C1578"/>
    <w:rsid w:val="005C4490"/>
    <w:rsid w:val="005C740D"/>
    <w:rsid w:val="005C7A5A"/>
    <w:rsid w:val="005D2194"/>
    <w:rsid w:val="005D37F6"/>
    <w:rsid w:val="005D3A2E"/>
    <w:rsid w:val="005D3B3C"/>
    <w:rsid w:val="005D57B9"/>
    <w:rsid w:val="005E045D"/>
    <w:rsid w:val="005E088B"/>
    <w:rsid w:val="005E101B"/>
    <w:rsid w:val="005E4BBF"/>
    <w:rsid w:val="005E4DC2"/>
    <w:rsid w:val="005E5C6A"/>
    <w:rsid w:val="005E5E9B"/>
    <w:rsid w:val="005E6235"/>
    <w:rsid w:val="005E7EC7"/>
    <w:rsid w:val="005F0A1F"/>
    <w:rsid w:val="005F1330"/>
    <w:rsid w:val="005F152E"/>
    <w:rsid w:val="005F2263"/>
    <w:rsid w:val="005F23B5"/>
    <w:rsid w:val="005F2698"/>
    <w:rsid w:val="005F326F"/>
    <w:rsid w:val="005F4745"/>
    <w:rsid w:val="005F56A8"/>
    <w:rsid w:val="005F5AA9"/>
    <w:rsid w:val="005F61B2"/>
    <w:rsid w:val="005F6A4E"/>
    <w:rsid w:val="00601AF3"/>
    <w:rsid w:val="00604E6F"/>
    <w:rsid w:val="00606F5D"/>
    <w:rsid w:val="00607255"/>
    <w:rsid w:val="00610354"/>
    <w:rsid w:val="0061089E"/>
    <w:rsid w:val="00610CD1"/>
    <w:rsid w:val="00614640"/>
    <w:rsid w:val="00620060"/>
    <w:rsid w:val="00620499"/>
    <w:rsid w:val="0062103A"/>
    <w:rsid w:val="006218AA"/>
    <w:rsid w:val="00624570"/>
    <w:rsid w:val="00625540"/>
    <w:rsid w:val="00625FA9"/>
    <w:rsid w:val="00625FE0"/>
    <w:rsid w:val="0062635C"/>
    <w:rsid w:val="006268B6"/>
    <w:rsid w:val="00626D47"/>
    <w:rsid w:val="00627476"/>
    <w:rsid w:val="00630606"/>
    <w:rsid w:val="00631F44"/>
    <w:rsid w:val="00632838"/>
    <w:rsid w:val="006349D3"/>
    <w:rsid w:val="00636887"/>
    <w:rsid w:val="006400B5"/>
    <w:rsid w:val="00640E84"/>
    <w:rsid w:val="00646193"/>
    <w:rsid w:val="00647947"/>
    <w:rsid w:val="00651B3C"/>
    <w:rsid w:val="00653060"/>
    <w:rsid w:val="0065363E"/>
    <w:rsid w:val="00653B0F"/>
    <w:rsid w:val="00653F33"/>
    <w:rsid w:val="0065474A"/>
    <w:rsid w:val="00654F9D"/>
    <w:rsid w:val="00655252"/>
    <w:rsid w:val="006561C4"/>
    <w:rsid w:val="0065627F"/>
    <w:rsid w:val="0066261F"/>
    <w:rsid w:val="00665259"/>
    <w:rsid w:val="00667F89"/>
    <w:rsid w:val="00670F8B"/>
    <w:rsid w:val="00671A29"/>
    <w:rsid w:val="00671A32"/>
    <w:rsid w:val="006734DD"/>
    <w:rsid w:val="0067358B"/>
    <w:rsid w:val="006736DB"/>
    <w:rsid w:val="0067499C"/>
    <w:rsid w:val="00676501"/>
    <w:rsid w:val="00677F23"/>
    <w:rsid w:val="006815D6"/>
    <w:rsid w:val="00682EB8"/>
    <w:rsid w:val="00683CF0"/>
    <w:rsid w:val="00684382"/>
    <w:rsid w:val="00684BA0"/>
    <w:rsid w:val="00684D4B"/>
    <w:rsid w:val="00685C9A"/>
    <w:rsid w:val="00687181"/>
    <w:rsid w:val="00687E92"/>
    <w:rsid w:val="00690375"/>
    <w:rsid w:val="006911A8"/>
    <w:rsid w:val="006917E7"/>
    <w:rsid w:val="00691A27"/>
    <w:rsid w:val="006925E1"/>
    <w:rsid w:val="00692D98"/>
    <w:rsid w:val="00693C7D"/>
    <w:rsid w:val="006979F3"/>
    <w:rsid w:val="00697E47"/>
    <w:rsid w:val="006A0230"/>
    <w:rsid w:val="006A0CFC"/>
    <w:rsid w:val="006A2BE9"/>
    <w:rsid w:val="006A36DA"/>
    <w:rsid w:val="006A493B"/>
    <w:rsid w:val="006A6CEA"/>
    <w:rsid w:val="006B01EC"/>
    <w:rsid w:val="006B044B"/>
    <w:rsid w:val="006B0726"/>
    <w:rsid w:val="006B143C"/>
    <w:rsid w:val="006B1A93"/>
    <w:rsid w:val="006B2501"/>
    <w:rsid w:val="006B2660"/>
    <w:rsid w:val="006B3682"/>
    <w:rsid w:val="006B596F"/>
    <w:rsid w:val="006B73AA"/>
    <w:rsid w:val="006B7514"/>
    <w:rsid w:val="006B765C"/>
    <w:rsid w:val="006B7D2B"/>
    <w:rsid w:val="006C17BC"/>
    <w:rsid w:val="006C1E4A"/>
    <w:rsid w:val="006C320B"/>
    <w:rsid w:val="006C54FA"/>
    <w:rsid w:val="006C56D2"/>
    <w:rsid w:val="006C5B90"/>
    <w:rsid w:val="006C62AD"/>
    <w:rsid w:val="006D02A8"/>
    <w:rsid w:val="006D0D01"/>
    <w:rsid w:val="006D0FC9"/>
    <w:rsid w:val="006D1591"/>
    <w:rsid w:val="006D2834"/>
    <w:rsid w:val="006D2C42"/>
    <w:rsid w:val="006D37FD"/>
    <w:rsid w:val="006D38A8"/>
    <w:rsid w:val="006D547D"/>
    <w:rsid w:val="006D5F20"/>
    <w:rsid w:val="006D740C"/>
    <w:rsid w:val="006D7E9C"/>
    <w:rsid w:val="006E00A1"/>
    <w:rsid w:val="006E1216"/>
    <w:rsid w:val="006E1F63"/>
    <w:rsid w:val="006E2097"/>
    <w:rsid w:val="006E2269"/>
    <w:rsid w:val="006E4CD4"/>
    <w:rsid w:val="006E4D2F"/>
    <w:rsid w:val="006E4F01"/>
    <w:rsid w:val="006E7BB6"/>
    <w:rsid w:val="006E7BE7"/>
    <w:rsid w:val="006F0A0E"/>
    <w:rsid w:val="006F2C8C"/>
    <w:rsid w:val="006F30B6"/>
    <w:rsid w:val="006F39CD"/>
    <w:rsid w:val="006F3C25"/>
    <w:rsid w:val="006F5258"/>
    <w:rsid w:val="006F62D4"/>
    <w:rsid w:val="006F68DA"/>
    <w:rsid w:val="006F70CF"/>
    <w:rsid w:val="006F75EA"/>
    <w:rsid w:val="006F7CD7"/>
    <w:rsid w:val="00702B3B"/>
    <w:rsid w:val="00703C38"/>
    <w:rsid w:val="00704298"/>
    <w:rsid w:val="00705BC1"/>
    <w:rsid w:val="00707000"/>
    <w:rsid w:val="00707A7C"/>
    <w:rsid w:val="00710796"/>
    <w:rsid w:val="0071217D"/>
    <w:rsid w:val="0071245A"/>
    <w:rsid w:val="00714020"/>
    <w:rsid w:val="00714813"/>
    <w:rsid w:val="00716E52"/>
    <w:rsid w:val="00717A71"/>
    <w:rsid w:val="007222CB"/>
    <w:rsid w:val="00723F20"/>
    <w:rsid w:val="00724A0E"/>
    <w:rsid w:val="00725030"/>
    <w:rsid w:val="00730461"/>
    <w:rsid w:val="00730479"/>
    <w:rsid w:val="00731C79"/>
    <w:rsid w:val="00732D23"/>
    <w:rsid w:val="007331AD"/>
    <w:rsid w:val="0073345E"/>
    <w:rsid w:val="007361C5"/>
    <w:rsid w:val="00736693"/>
    <w:rsid w:val="00736DB7"/>
    <w:rsid w:val="00737B86"/>
    <w:rsid w:val="00737DC8"/>
    <w:rsid w:val="00740545"/>
    <w:rsid w:val="007405C4"/>
    <w:rsid w:val="00741335"/>
    <w:rsid w:val="007416F3"/>
    <w:rsid w:val="00741DCC"/>
    <w:rsid w:val="007427E3"/>
    <w:rsid w:val="00742BF5"/>
    <w:rsid w:val="00742CF9"/>
    <w:rsid w:val="00743AE2"/>
    <w:rsid w:val="00743DA3"/>
    <w:rsid w:val="00744361"/>
    <w:rsid w:val="00747945"/>
    <w:rsid w:val="00750E4F"/>
    <w:rsid w:val="00751896"/>
    <w:rsid w:val="00753BC6"/>
    <w:rsid w:val="00755DCB"/>
    <w:rsid w:val="00755F76"/>
    <w:rsid w:val="007570DB"/>
    <w:rsid w:val="00757EE7"/>
    <w:rsid w:val="007609BE"/>
    <w:rsid w:val="007618D1"/>
    <w:rsid w:val="00761A31"/>
    <w:rsid w:val="00762B45"/>
    <w:rsid w:val="007632FB"/>
    <w:rsid w:val="0076574F"/>
    <w:rsid w:val="00767E83"/>
    <w:rsid w:val="00770A4D"/>
    <w:rsid w:val="007716B0"/>
    <w:rsid w:val="00772082"/>
    <w:rsid w:val="0077359C"/>
    <w:rsid w:val="0077398C"/>
    <w:rsid w:val="00773C53"/>
    <w:rsid w:val="00773FB1"/>
    <w:rsid w:val="007763F1"/>
    <w:rsid w:val="00782FC0"/>
    <w:rsid w:val="00784C8F"/>
    <w:rsid w:val="007858AD"/>
    <w:rsid w:val="00786127"/>
    <w:rsid w:val="00786879"/>
    <w:rsid w:val="00786A1B"/>
    <w:rsid w:val="0079168A"/>
    <w:rsid w:val="0079332A"/>
    <w:rsid w:val="00793443"/>
    <w:rsid w:val="00793CAF"/>
    <w:rsid w:val="00794C52"/>
    <w:rsid w:val="00797A1B"/>
    <w:rsid w:val="00797C7F"/>
    <w:rsid w:val="007A0576"/>
    <w:rsid w:val="007A2709"/>
    <w:rsid w:val="007B0F6B"/>
    <w:rsid w:val="007B179B"/>
    <w:rsid w:val="007B1E53"/>
    <w:rsid w:val="007B3555"/>
    <w:rsid w:val="007B5A17"/>
    <w:rsid w:val="007B5D41"/>
    <w:rsid w:val="007B6514"/>
    <w:rsid w:val="007B6734"/>
    <w:rsid w:val="007B76D8"/>
    <w:rsid w:val="007C2582"/>
    <w:rsid w:val="007C28BC"/>
    <w:rsid w:val="007C3D3A"/>
    <w:rsid w:val="007C446E"/>
    <w:rsid w:val="007C4EF8"/>
    <w:rsid w:val="007C5585"/>
    <w:rsid w:val="007D5108"/>
    <w:rsid w:val="007D5AD4"/>
    <w:rsid w:val="007D71C6"/>
    <w:rsid w:val="007E0179"/>
    <w:rsid w:val="007E18A4"/>
    <w:rsid w:val="007E18CE"/>
    <w:rsid w:val="007E2166"/>
    <w:rsid w:val="007E21BD"/>
    <w:rsid w:val="007E238B"/>
    <w:rsid w:val="007E33A7"/>
    <w:rsid w:val="007E4712"/>
    <w:rsid w:val="007E5907"/>
    <w:rsid w:val="007E6745"/>
    <w:rsid w:val="007E7339"/>
    <w:rsid w:val="007E7468"/>
    <w:rsid w:val="007E780D"/>
    <w:rsid w:val="007F1DAF"/>
    <w:rsid w:val="007F5714"/>
    <w:rsid w:val="007F5A47"/>
    <w:rsid w:val="007F5B3C"/>
    <w:rsid w:val="007F6117"/>
    <w:rsid w:val="008019D5"/>
    <w:rsid w:val="00801B8A"/>
    <w:rsid w:val="00802AE2"/>
    <w:rsid w:val="00803B10"/>
    <w:rsid w:val="00804ECA"/>
    <w:rsid w:val="0080531F"/>
    <w:rsid w:val="008062A5"/>
    <w:rsid w:val="00807D56"/>
    <w:rsid w:val="00807D8F"/>
    <w:rsid w:val="00812F4D"/>
    <w:rsid w:val="00813463"/>
    <w:rsid w:val="008150A9"/>
    <w:rsid w:val="008152F4"/>
    <w:rsid w:val="00815C2C"/>
    <w:rsid w:val="008164A7"/>
    <w:rsid w:val="008170D1"/>
    <w:rsid w:val="0081773E"/>
    <w:rsid w:val="008205A0"/>
    <w:rsid w:val="00820ED4"/>
    <w:rsid w:val="008219D2"/>
    <w:rsid w:val="008236A5"/>
    <w:rsid w:val="008241D1"/>
    <w:rsid w:val="00825EC5"/>
    <w:rsid w:val="00825F87"/>
    <w:rsid w:val="008272C4"/>
    <w:rsid w:val="00827970"/>
    <w:rsid w:val="00831DB3"/>
    <w:rsid w:val="008326F7"/>
    <w:rsid w:val="00832B0D"/>
    <w:rsid w:val="008347C7"/>
    <w:rsid w:val="00836981"/>
    <w:rsid w:val="00836B1A"/>
    <w:rsid w:val="00836FF7"/>
    <w:rsid w:val="00840D6B"/>
    <w:rsid w:val="008412E0"/>
    <w:rsid w:val="00843981"/>
    <w:rsid w:val="008449AD"/>
    <w:rsid w:val="00844B67"/>
    <w:rsid w:val="00845461"/>
    <w:rsid w:val="00847DDB"/>
    <w:rsid w:val="00850461"/>
    <w:rsid w:val="00850CE7"/>
    <w:rsid w:val="00851E89"/>
    <w:rsid w:val="008520A5"/>
    <w:rsid w:val="00853FDD"/>
    <w:rsid w:val="00856430"/>
    <w:rsid w:val="008569DA"/>
    <w:rsid w:val="00856FE2"/>
    <w:rsid w:val="00860558"/>
    <w:rsid w:val="00861201"/>
    <w:rsid w:val="00862C32"/>
    <w:rsid w:val="00863E5C"/>
    <w:rsid w:val="008646A9"/>
    <w:rsid w:val="00864BCB"/>
    <w:rsid w:val="0086593C"/>
    <w:rsid w:val="00865E42"/>
    <w:rsid w:val="00867268"/>
    <w:rsid w:val="00874249"/>
    <w:rsid w:val="0087542B"/>
    <w:rsid w:val="0087599C"/>
    <w:rsid w:val="008773A7"/>
    <w:rsid w:val="00877F89"/>
    <w:rsid w:val="00881196"/>
    <w:rsid w:val="00881B8B"/>
    <w:rsid w:val="00883CF6"/>
    <w:rsid w:val="0088453D"/>
    <w:rsid w:val="0088470C"/>
    <w:rsid w:val="00884D0E"/>
    <w:rsid w:val="00886631"/>
    <w:rsid w:val="00887FCD"/>
    <w:rsid w:val="00890485"/>
    <w:rsid w:val="00891575"/>
    <w:rsid w:val="00891902"/>
    <w:rsid w:val="00891A2A"/>
    <w:rsid w:val="00891E54"/>
    <w:rsid w:val="0089257B"/>
    <w:rsid w:val="00895121"/>
    <w:rsid w:val="008972F3"/>
    <w:rsid w:val="008977C1"/>
    <w:rsid w:val="00897D11"/>
    <w:rsid w:val="008A14A5"/>
    <w:rsid w:val="008A287D"/>
    <w:rsid w:val="008A589C"/>
    <w:rsid w:val="008A7B7E"/>
    <w:rsid w:val="008B0691"/>
    <w:rsid w:val="008B07BE"/>
    <w:rsid w:val="008B1AED"/>
    <w:rsid w:val="008B2367"/>
    <w:rsid w:val="008B26B7"/>
    <w:rsid w:val="008B34B8"/>
    <w:rsid w:val="008B42E4"/>
    <w:rsid w:val="008B70CD"/>
    <w:rsid w:val="008B78A3"/>
    <w:rsid w:val="008C082F"/>
    <w:rsid w:val="008C239C"/>
    <w:rsid w:val="008C2E76"/>
    <w:rsid w:val="008C5A03"/>
    <w:rsid w:val="008C5FD0"/>
    <w:rsid w:val="008D0F6C"/>
    <w:rsid w:val="008D0F6E"/>
    <w:rsid w:val="008D1D64"/>
    <w:rsid w:val="008D3309"/>
    <w:rsid w:val="008D41CA"/>
    <w:rsid w:val="008D7A4C"/>
    <w:rsid w:val="008E09D9"/>
    <w:rsid w:val="008E20D3"/>
    <w:rsid w:val="008E3F97"/>
    <w:rsid w:val="008E40F6"/>
    <w:rsid w:val="008E50C5"/>
    <w:rsid w:val="008E53DE"/>
    <w:rsid w:val="008E68B0"/>
    <w:rsid w:val="008E6D23"/>
    <w:rsid w:val="008E7566"/>
    <w:rsid w:val="008F5043"/>
    <w:rsid w:val="008F6B5F"/>
    <w:rsid w:val="008F74E7"/>
    <w:rsid w:val="008F7613"/>
    <w:rsid w:val="008F7FDD"/>
    <w:rsid w:val="009002ED"/>
    <w:rsid w:val="009016D1"/>
    <w:rsid w:val="00901C19"/>
    <w:rsid w:val="00903DE9"/>
    <w:rsid w:val="00907972"/>
    <w:rsid w:val="00911ECF"/>
    <w:rsid w:val="0091369B"/>
    <w:rsid w:val="009140F2"/>
    <w:rsid w:val="00915315"/>
    <w:rsid w:val="0091726C"/>
    <w:rsid w:val="009211D3"/>
    <w:rsid w:val="00921943"/>
    <w:rsid w:val="00922A8E"/>
    <w:rsid w:val="00922D9A"/>
    <w:rsid w:val="009235C4"/>
    <w:rsid w:val="00924253"/>
    <w:rsid w:val="00924C30"/>
    <w:rsid w:val="0092635E"/>
    <w:rsid w:val="009273F8"/>
    <w:rsid w:val="00927A1E"/>
    <w:rsid w:val="009324B5"/>
    <w:rsid w:val="009330A5"/>
    <w:rsid w:val="0093346C"/>
    <w:rsid w:val="00933DB7"/>
    <w:rsid w:val="00933FD6"/>
    <w:rsid w:val="009352E4"/>
    <w:rsid w:val="00935831"/>
    <w:rsid w:val="0093618D"/>
    <w:rsid w:val="0093689F"/>
    <w:rsid w:val="009378FA"/>
    <w:rsid w:val="00940FCF"/>
    <w:rsid w:val="00943F6A"/>
    <w:rsid w:val="009453B9"/>
    <w:rsid w:val="00945832"/>
    <w:rsid w:val="009471D4"/>
    <w:rsid w:val="00947954"/>
    <w:rsid w:val="00950205"/>
    <w:rsid w:val="00950CC4"/>
    <w:rsid w:val="00951518"/>
    <w:rsid w:val="00951B73"/>
    <w:rsid w:val="0095324F"/>
    <w:rsid w:val="009539C9"/>
    <w:rsid w:val="00953BC8"/>
    <w:rsid w:val="00955645"/>
    <w:rsid w:val="00957086"/>
    <w:rsid w:val="00957C3C"/>
    <w:rsid w:val="00960B2F"/>
    <w:rsid w:val="00960C78"/>
    <w:rsid w:val="00964B62"/>
    <w:rsid w:val="00965492"/>
    <w:rsid w:val="00966DDA"/>
    <w:rsid w:val="009679AF"/>
    <w:rsid w:val="009704CE"/>
    <w:rsid w:val="00971339"/>
    <w:rsid w:val="009717D6"/>
    <w:rsid w:val="009718BF"/>
    <w:rsid w:val="00972F5E"/>
    <w:rsid w:val="009730E2"/>
    <w:rsid w:val="00973725"/>
    <w:rsid w:val="00973D96"/>
    <w:rsid w:val="00973E38"/>
    <w:rsid w:val="00974664"/>
    <w:rsid w:val="00975B7D"/>
    <w:rsid w:val="00976D6A"/>
    <w:rsid w:val="009807FF"/>
    <w:rsid w:val="00980E69"/>
    <w:rsid w:val="00983555"/>
    <w:rsid w:val="00983EA3"/>
    <w:rsid w:val="00985530"/>
    <w:rsid w:val="009861BD"/>
    <w:rsid w:val="00987E88"/>
    <w:rsid w:val="00987F3E"/>
    <w:rsid w:val="009900E7"/>
    <w:rsid w:val="009919B4"/>
    <w:rsid w:val="00992CF2"/>
    <w:rsid w:val="009935D4"/>
    <w:rsid w:val="00993FB9"/>
    <w:rsid w:val="00995615"/>
    <w:rsid w:val="00997326"/>
    <w:rsid w:val="00997817"/>
    <w:rsid w:val="009A1276"/>
    <w:rsid w:val="009A163A"/>
    <w:rsid w:val="009A1ECE"/>
    <w:rsid w:val="009A1FAA"/>
    <w:rsid w:val="009A2AE6"/>
    <w:rsid w:val="009A2BA4"/>
    <w:rsid w:val="009A30E2"/>
    <w:rsid w:val="009A313D"/>
    <w:rsid w:val="009A32C4"/>
    <w:rsid w:val="009A4CC2"/>
    <w:rsid w:val="009A4F4A"/>
    <w:rsid w:val="009A516F"/>
    <w:rsid w:val="009A63A7"/>
    <w:rsid w:val="009B1A3B"/>
    <w:rsid w:val="009B1E8A"/>
    <w:rsid w:val="009B316E"/>
    <w:rsid w:val="009B498C"/>
    <w:rsid w:val="009B55D1"/>
    <w:rsid w:val="009B5F71"/>
    <w:rsid w:val="009C0066"/>
    <w:rsid w:val="009C0BDB"/>
    <w:rsid w:val="009C1120"/>
    <w:rsid w:val="009C1595"/>
    <w:rsid w:val="009C1DC4"/>
    <w:rsid w:val="009C3DFA"/>
    <w:rsid w:val="009C5F47"/>
    <w:rsid w:val="009D0D5D"/>
    <w:rsid w:val="009D20D0"/>
    <w:rsid w:val="009D27C3"/>
    <w:rsid w:val="009D2D3C"/>
    <w:rsid w:val="009D4A60"/>
    <w:rsid w:val="009D7169"/>
    <w:rsid w:val="009E0864"/>
    <w:rsid w:val="009E0C47"/>
    <w:rsid w:val="009E0DF1"/>
    <w:rsid w:val="009E158D"/>
    <w:rsid w:val="009E15FE"/>
    <w:rsid w:val="009E1D3F"/>
    <w:rsid w:val="009E30AA"/>
    <w:rsid w:val="009E37BB"/>
    <w:rsid w:val="009E67A9"/>
    <w:rsid w:val="009E788C"/>
    <w:rsid w:val="009E7A14"/>
    <w:rsid w:val="009F0378"/>
    <w:rsid w:val="009F251C"/>
    <w:rsid w:val="009F2938"/>
    <w:rsid w:val="009F2C44"/>
    <w:rsid w:val="009F5FF3"/>
    <w:rsid w:val="009F6C92"/>
    <w:rsid w:val="009F703F"/>
    <w:rsid w:val="009F7D54"/>
    <w:rsid w:val="00A00889"/>
    <w:rsid w:val="00A01170"/>
    <w:rsid w:val="00A02053"/>
    <w:rsid w:val="00A03286"/>
    <w:rsid w:val="00A04EE9"/>
    <w:rsid w:val="00A077E4"/>
    <w:rsid w:val="00A10E94"/>
    <w:rsid w:val="00A117E9"/>
    <w:rsid w:val="00A13E12"/>
    <w:rsid w:val="00A14982"/>
    <w:rsid w:val="00A155BB"/>
    <w:rsid w:val="00A178CE"/>
    <w:rsid w:val="00A21D24"/>
    <w:rsid w:val="00A220F7"/>
    <w:rsid w:val="00A22667"/>
    <w:rsid w:val="00A22DF1"/>
    <w:rsid w:val="00A23D04"/>
    <w:rsid w:val="00A23DCB"/>
    <w:rsid w:val="00A26A24"/>
    <w:rsid w:val="00A26B0E"/>
    <w:rsid w:val="00A2730C"/>
    <w:rsid w:val="00A30573"/>
    <w:rsid w:val="00A307C0"/>
    <w:rsid w:val="00A312EC"/>
    <w:rsid w:val="00A3170E"/>
    <w:rsid w:val="00A327BE"/>
    <w:rsid w:val="00A3452A"/>
    <w:rsid w:val="00A355B0"/>
    <w:rsid w:val="00A35CF3"/>
    <w:rsid w:val="00A42A08"/>
    <w:rsid w:val="00A43723"/>
    <w:rsid w:val="00A43DCE"/>
    <w:rsid w:val="00A44145"/>
    <w:rsid w:val="00A44160"/>
    <w:rsid w:val="00A469E0"/>
    <w:rsid w:val="00A47586"/>
    <w:rsid w:val="00A521FA"/>
    <w:rsid w:val="00A534BA"/>
    <w:rsid w:val="00A5394C"/>
    <w:rsid w:val="00A57B8D"/>
    <w:rsid w:val="00A617EC"/>
    <w:rsid w:val="00A62640"/>
    <w:rsid w:val="00A65EED"/>
    <w:rsid w:val="00A66675"/>
    <w:rsid w:val="00A67413"/>
    <w:rsid w:val="00A676BA"/>
    <w:rsid w:val="00A677DD"/>
    <w:rsid w:val="00A67F28"/>
    <w:rsid w:val="00A70964"/>
    <w:rsid w:val="00A71BE8"/>
    <w:rsid w:val="00A7248E"/>
    <w:rsid w:val="00A72685"/>
    <w:rsid w:val="00A738BA"/>
    <w:rsid w:val="00A75E06"/>
    <w:rsid w:val="00A76744"/>
    <w:rsid w:val="00A76A30"/>
    <w:rsid w:val="00A771D7"/>
    <w:rsid w:val="00A80530"/>
    <w:rsid w:val="00A806B9"/>
    <w:rsid w:val="00A8096C"/>
    <w:rsid w:val="00A80F35"/>
    <w:rsid w:val="00A82D5C"/>
    <w:rsid w:val="00A830EA"/>
    <w:rsid w:val="00A83333"/>
    <w:rsid w:val="00A86619"/>
    <w:rsid w:val="00A871B0"/>
    <w:rsid w:val="00A900BA"/>
    <w:rsid w:val="00A9046A"/>
    <w:rsid w:val="00A911D9"/>
    <w:rsid w:val="00A9157E"/>
    <w:rsid w:val="00A91C12"/>
    <w:rsid w:val="00A923A6"/>
    <w:rsid w:val="00A9318A"/>
    <w:rsid w:val="00A9364A"/>
    <w:rsid w:val="00A940B8"/>
    <w:rsid w:val="00A941F8"/>
    <w:rsid w:val="00A94970"/>
    <w:rsid w:val="00A968BA"/>
    <w:rsid w:val="00AA2603"/>
    <w:rsid w:val="00AA2721"/>
    <w:rsid w:val="00AA3440"/>
    <w:rsid w:val="00AA42F3"/>
    <w:rsid w:val="00AA5D84"/>
    <w:rsid w:val="00AA652E"/>
    <w:rsid w:val="00AA659C"/>
    <w:rsid w:val="00AA6A17"/>
    <w:rsid w:val="00AB059C"/>
    <w:rsid w:val="00AB136F"/>
    <w:rsid w:val="00AB566B"/>
    <w:rsid w:val="00AB59F3"/>
    <w:rsid w:val="00AB7F64"/>
    <w:rsid w:val="00AC00FA"/>
    <w:rsid w:val="00AC011C"/>
    <w:rsid w:val="00AC09D8"/>
    <w:rsid w:val="00AC2561"/>
    <w:rsid w:val="00AC35E6"/>
    <w:rsid w:val="00AC3B75"/>
    <w:rsid w:val="00AC402B"/>
    <w:rsid w:val="00AC40D8"/>
    <w:rsid w:val="00AC5710"/>
    <w:rsid w:val="00AC57D6"/>
    <w:rsid w:val="00AC5F28"/>
    <w:rsid w:val="00AC6908"/>
    <w:rsid w:val="00AD1492"/>
    <w:rsid w:val="00AD1922"/>
    <w:rsid w:val="00AD3C10"/>
    <w:rsid w:val="00AD4F57"/>
    <w:rsid w:val="00AD5610"/>
    <w:rsid w:val="00AD72BF"/>
    <w:rsid w:val="00AE01EB"/>
    <w:rsid w:val="00AE2DFE"/>
    <w:rsid w:val="00AE5316"/>
    <w:rsid w:val="00AE7977"/>
    <w:rsid w:val="00AE7E6E"/>
    <w:rsid w:val="00AF05FD"/>
    <w:rsid w:val="00AF61D6"/>
    <w:rsid w:val="00AF6715"/>
    <w:rsid w:val="00B01C8C"/>
    <w:rsid w:val="00B0342F"/>
    <w:rsid w:val="00B062F2"/>
    <w:rsid w:val="00B0661C"/>
    <w:rsid w:val="00B06992"/>
    <w:rsid w:val="00B07459"/>
    <w:rsid w:val="00B12DEB"/>
    <w:rsid w:val="00B13AAC"/>
    <w:rsid w:val="00B13AEA"/>
    <w:rsid w:val="00B14364"/>
    <w:rsid w:val="00B143A5"/>
    <w:rsid w:val="00B14A97"/>
    <w:rsid w:val="00B169B2"/>
    <w:rsid w:val="00B17A04"/>
    <w:rsid w:val="00B17D49"/>
    <w:rsid w:val="00B20767"/>
    <w:rsid w:val="00B21CC3"/>
    <w:rsid w:val="00B241F9"/>
    <w:rsid w:val="00B271BE"/>
    <w:rsid w:val="00B27A73"/>
    <w:rsid w:val="00B300F1"/>
    <w:rsid w:val="00B30E83"/>
    <w:rsid w:val="00B3179F"/>
    <w:rsid w:val="00B33A5E"/>
    <w:rsid w:val="00B35062"/>
    <w:rsid w:val="00B35286"/>
    <w:rsid w:val="00B363D6"/>
    <w:rsid w:val="00B372E5"/>
    <w:rsid w:val="00B41466"/>
    <w:rsid w:val="00B4195B"/>
    <w:rsid w:val="00B43947"/>
    <w:rsid w:val="00B44905"/>
    <w:rsid w:val="00B44A67"/>
    <w:rsid w:val="00B45B5B"/>
    <w:rsid w:val="00B46425"/>
    <w:rsid w:val="00B46673"/>
    <w:rsid w:val="00B50025"/>
    <w:rsid w:val="00B5112E"/>
    <w:rsid w:val="00B53506"/>
    <w:rsid w:val="00B55F78"/>
    <w:rsid w:val="00B57101"/>
    <w:rsid w:val="00B60176"/>
    <w:rsid w:val="00B607E4"/>
    <w:rsid w:val="00B70092"/>
    <w:rsid w:val="00B7215C"/>
    <w:rsid w:val="00B7369A"/>
    <w:rsid w:val="00B73E38"/>
    <w:rsid w:val="00B752C4"/>
    <w:rsid w:val="00B76642"/>
    <w:rsid w:val="00B84FBB"/>
    <w:rsid w:val="00B850C3"/>
    <w:rsid w:val="00B86180"/>
    <w:rsid w:val="00B904E5"/>
    <w:rsid w:val="00B91709"/>
    <w:rsid w:val="00B917F5"/>
    <w:rsid w:val="00B91DE1"/>
    <w:rsid w:val="00B92F7F"/>
    <w:rsid w:val="00B932B2"/>
    <w:rsid w:val="00B932D5"/>
    <w:rsid w:val="00B9420E"/>
    <w:rsid w:val="00B9539E"/>
    <w:rsid w:val="00B95A7F"/>
    <w:rsid w:val="00B96103"/>
    <w:rsid w:val="00B96560"/>
    <w:rsid w:val="00B96825"/>
    <w:rsid w:val="00BA01C8"/>
    <w:rsid w:val="00BA4279"/>
    <w:rsid w:val="00BA7632"/>
    <w:rsid w:val="00BA7B7D"/>
    <w:rsid w:val="00BB3498"/>
    <w:rsid w:val="00BB44A7"/>
    <w:rsid w:val="00BB530D"/>
    <w:rsid w:val="00BB56F4"/>
    <w:rsid w:val="00BB5AA0"/>
    <w:rsid w:val="00BB6520"/>
    <w:rsid w:val="00BB7D3A"/>
    <w:rsid w:val="00BC00A6"/>
    <w:rsid w:val="00BC111A"/>
    <w:rsid w:val="00BC15E3"/>
    <w:rsid w:val="00BC1799"/>
    <w:rsid w:val="00BC1D64"/>
    <w:rsid w:val="00BC4A02"/>
    <w:rsid w:val="00BD01DD"/>
    <w:rsid w:val="00BD0260"/>
    <w:rsid w:val="00BD0F4C"/>
    <w:rsid w:val="00BD1549"/>
    <w:rsid w:val="00BD1EBF"/>
    <w:rsid w:val="00BD431D"/>
    <w:rsid w:val="00BD529C"/>
    <w:rsid w:val="00BD5402"/>
    <w:rsid w:val="00BD5FC1"/>
    <w:rsid w:val="00BD6682"/>
    <w:rsid w:val="00BD762D"/>
    <w:rsid w:val="00BD7838"/>
    <w:rsid w:val="00BD78DC"/>
    <w:rsid w:val="00BE02D4"/>
    <w:rsid w:val="00BE35E4"/>
    <w:rsid w:val="00BE3835"/>
    <w:rsid w:val="00BF1DB4"/>
    <w:rsid w:val="00BF2B02"/>
    <w:rsid w:val="00BF4499"/>
    <w:rsid w:val="00C0065B"/>
    <w:rsid w:val="00C00E86"/>
    <w:rsid w:val="00C0155E"/>
    <w:rsid w:val="00C017E8"/>
    <w:rsid w:val="00C0215C"/>
    <w:rsid w:val="00C03463"/>
    <w:rsid w:val="00C037C1"/>
    <w:rsid w:val="00C0399A"/>
    <w:rsid w:val="00C045F3"/>
    <w:rsid w:val="00C05EDF"/>
    <w:rsid w:val="00C06847"/>
    <w:rsid w:val="00C106DC"/>
    <w:rsid w:val="00C112A4"/>
    <w:rsid w:val="00C12831"/>
    <w:rsid w:val="00C12C00"/>
    <w:rsid w:val="00C13869"/>
    <w:rsid w:val="00C13967"/>
    <w:rsid w:val="00C15608"/>
    <w:rsid w:val="00C15B34"/>
    <w:rsid w:val="00C15D3D"/>
    <w:rsid w:val="00C16A11"/>
    <w:rsid w:val="00C16C69"/>
    <w:rsid w:val="00C20A06"/>
    <w:rsid w:val="00C2305B"/>
    <w:rsid w:val="00C23E2E"/>
    <w:rsid w:val="00C2504F"/>
    <w:rsid w:val="00C253A8"/>
    <w:rsid w:val="00C25CB1"/>
    <w:rsid w:val="00C25DEB"/>
    <w:rsid w:val="00C2624B"/>
    <w:rsid w:val="00C26D0A"/>
    <w:rsid w:val="00C27A91"/>
    <w:rsid w:val="00C27CA0"/>
    <w:rsid w:val="00C306F5"/>
    <w:rsid w:val="00C30973"/>
    <w:rsid w:val="00C31486"/>
    <w:rsid w:val="00C32140"/>
    <w:rsid w:val="00C32473"/>
    <w:rsid w:val="00C32EAF"/>
    <w:rsid w:val="00C33CDE"/>
    <w:rsid w:val="00C368BA"/>
    <w:rsid w:val="00C371FD"/>
    <w:rsid w:val="00C37576"/>
    <w:rsid w:val="00C37E1B"/>
    <w:rsid w:val="00C37F41"/>
    <w:rsid w:val="00C42198"/>
    <w:rsid w:val="00C45A28"/>
    <w:rsid w:val="00C46128"/>
    <w:rsid w:val="00C505FF"/>
    <w:rsid w:val="00C510F8"/>
    <w:rsid w:val="00C51F14"/>
    <w:rsid w:val="00C52651"/>
    <w:rsid w:val="00C55CE9"/>
    <w:rsid w:val="00C55E38"/>
    <w:rsid w:val="00C55E92"/>
    <w:rsid w:val="00C56A02"/>
    <w:rsid w:val="00C57349"/>
    <w:rsid w:val="00C60AA5"/>
    <w:rsid w:val="00C62934"/>
    <w:rsid w:val="00C666F1"/>
    <w:rsid w:val="00C66C55"/>
    <w:rsid w:val="00C67EB3"/>
    <w:rsid w:val="00C707B2"/>
    <w:rsid w:val="00C70DEA"/>
    <w:rsid w:val="00C72000"/>
    <w:rsid w:val="00C72279"/>
    <w:rsid w:val="00C735E2"/>
    <w:rsid w:val="00C73734"/>
    <w:rsid w:val="00C76DDC"/>
    <w:rsid w:val="00C770B8"/>
    <w:rsid w:val="00C8140F"/>
    <w:rsid w:val="00C844A9"/>
    <w:rsid w:val="00C84811"/>
    <w:rsid w:val="00C84D1F"/>
    <w:rsid w:val="00C9107F"/>
    <w:rsid w:val="00C926DF"/>
    <w:rsid w:val="00C94C3B"/>
    <w:rsid w:val="00C95B8A"/>
    <w:rsid w:val="00C966D5"/>
    <w:rsid w:val="00C96F7C"/>
    <w:rsid w:val="00C971BF"/>
    <w:rsid w:val="00CA0161"/>
    <w:rsid w:val="00CA11ED"/>
    <w:rsid w:val="00CA1D58"/>
    <w:rsid w:val="00CA30E6"/>
    <w:rsid w:val="00CA33E1"/>
    <w:rsid w:val="00CA4596"/>
    <w:rsid w:val="00CA5C78"/>
    <w:rsid w:val="00CA5EB9"/>
    <w:rsid w:val="00CA74F9"/>
    <w:rsid w:val="00CA7680"/>
    <w:rsid w:val="00CB0BCB"/>
    <w:rsid w:val="00CB15C3"/>
    <w:rsid w:val="00CB4092"/>
    <w:rsid w:val="00CB7A5E"/>
    <w:rsid w:val="00CC0EE9"/>
    <w:rsid w:val="00CC14EB"/>
    <w:rsid w:val="00CC25B2"/>
    <w:rsid w:val="00CC4F5E"/>
    <w:rsid w:val="00CC50B9"/>
    <w:rsid w:val="00CC6958"/>
    <w:rsid w:val="00CD4CCA"/>
    <w:rsid w:val="00CD4F75"/>
    <w:rsid w:val="00CD5F0A"/>
    <w:rsid w:val="00CE0B46"/>
    <w:rsid w:val="00CE1702"/>
    <w:rsid w:val="00CE38C8"/>
    <w:rsid w:val="00CE3EA3"/>
    <w:rsid w:val="00CE3EEF"/>
    <w:rsid w:val="00CE511B"/>
    <w:rsid w:val="00CE58F7"/>
    <w:rsid w:val="00CE7420"/>
    <w:rsid w:val="00CF03B2"/>
    <w:rsid w:val="00CF1143"/>
    <w:rsid w:val="00CF162E"/>
    <w:rsid w:val="00CF1AEF"/>
    <w:rsid w:val="00CF2996"/>
    <w:rsid w:val="00CF2D05"/>
    <w:rsid w:val="00CF31EA"/>
    <w:rsid w:val="00CF4E06"/>
    <w:rsid w:val="00CF541A"/>
    <w:rsid w:val="00CF5924"/>
    <w:rsid w:val="00CF6B63"/>
    <w:rsid w:val="00CF6DA6"/>
    <w:rsid w:val="00D006FB"/>
    <w:rsid w:val="00D010E3"/>
    <w:rsid w:val="00D01604"/>
    <w:rsid w:val="00D01FED"/>
    <w:rsid w:val="00D02FDB"/>
    <w:rsid w:val="00D044A8"/>
    <w:rsid w:val="00D0671A"/>
    <w:rsid w:val="00D0736A"/>
    <w:rsid w:val="00D1018C"/>
    <w:rsid w:val="00D136DF"/>
    <w:rsid w:val="00D17147"/>
    <w:rsid w:val="00D2054E"/>
    <w:rsid w:val="00D2118C"/>
    <w:rsid w:val="00D21F57"/>
    <w:rsid w:val="00D224C7"/>
    <w:rsid w:val="00D228DC"/>
    <w:rsid w:val="00D27715"/>
    <w:rsid w:val="00D2775A"/>
    <w:rsid w:val="00D277E2"/>
    <w:rsid w:val="00D31A84"/>
    <w:rsid w:val="00D31C2C"/>
    <w:rsid w:val="00D336DF"/>
    <w:rsid w:val="00D3393E"/>
    <w:rsid w:val="00D355D9"/>
    <w:rsid w:val="00D3673A"/>
    <w:rsid w:val="00D40697"/>
    <w:rsid w:val="00D42803"/>
    <w:rsid w:val="00D43FD4"/>
    <w:rsid w:val="00D44369"/>
    <w:rsid w:val="00D47043"/>
    <w:rsid w:val="00D4721F"/>
    <w:rsid w:val="00D47496"/>
    <w:rsid w:val="00D47A9C"/>
    <w:rsid w:val="00D518F2"/>
    <w:rsid w:val="00D52071"/>
    <w:rsid w:val="00D522DB"/>
    <w:rsid w:val="00D7066B"/>
    <w:rsid w:val="00D70A6B"/>
    <w:rsid w:val="00D71501"/>
    <w:rsid w:val="00D71E51"/>
    <w:rsid w:val="00D71E9A"/>
    <w:rsid w:val="00D73E3A"/>
    <w:rsid w:val="00D7516F"/>
    <w:rsid w:val="00D773AF"/>
    <w:rsid w:val="00D77C5E"/>
    <w:rsid w:val="00D82B40"/>
    <w:rsid w:val="00D82BF9"/>
    <w:rsid w:val="00D831E6"/>
    <w:rsid w:val="00D833AA"/>
    <w:rsid w:val="00D83796"/>
    <w:rsid w:val="00D84447"/>
    <w:rsid w:val="00D84F71"/>
    <w:rsid w:val="00D85336"/>
    <w:rsid w:val="00D85970"/>
    <w:rsid w:val="00D85AFB"/>
    <w:rsid w:val="00D85BA9"/>
    <w:rsid w:val="00D85E5C"/>
    <w:rsid w:val="00D86429"/>
    <w:rsid w:val="00D86DD8"/>
    <w:rsid w:val="00D877CC"/>
    <w:rsid w:val="00D87C7B"/>
    <w:rsid w:val="00D92CFB"/>
    <w:rsid w:val="00D92D42"/>
    <w:rsid w:val="00D95E3D"/>
    <w:rsid w:val="00D97401"/>
    <w:rsid w:val="00DA068D"/>
    <w:rsid w:val="00DA1786"/>
    <w:rsid w:val="00DA26B7"/>
    <w:rsid w:val="00DA2F01"/>
    <w:rsid w:val="00DA404B"/>
    <w:rsid w:val="00DA4BCA"/>
    <w:rsid w:val="00DA4DA0"/>
    <w:rsid w:val="00DA504D"/>
    <w:rsid w:val="00DA5CCB"/>
    <w:rsid w:val="00DA5CF6"/>
    <w:rsid w:val="00DA65BA"/>
    <w:rsid w:val="00DA6D4D"/>
    <w:rsid w:val="00DA77F6"/>
    <w:rsid w:val="00DA7B52"/>
    <w:rsid w:val="00DB011F"/>
    <w:rsid w:val="00DB2288"/>
    <w:rsid w:val="00DB46E0"/>
    <w:rsid w:val="00DB4C8E"/>
    <w:rsid w:val="00DB5638"/>
    <w:rsid w:val="00DB59C9"/>
    <w:rsid w:val="00DB5B08"/>
    <w:rsid w:val="00DB62C8"/>
    <w:rsid w:val="00DB64AB"/>
    <w:rsid w:val="00DB6CAB"/>
    <w:rsid w:val="00DB759E"/>
    <w:rsid w:val="00DB7FCE"/>
    <w:rsid w:val="00DC0032"/>
    <w:rsid w:val="00DC3815"/>
    <w:rsid w:val="00DC4A3C"/>
    <w:rsid w:val="00DC62B9"/>
    <w:rsid w:val="00DD0964"/>
    <w:rsid w:val="00DD09E3"/>
    <w:rsid w:val="00DD1175"/>
    <w:rsid w:val="00DD35E6"/>
    <w:rsid w:val="00DD4870"/>
    <w:rsid w:val="00DD529F"/>
    <w:rsid w:val="00DD5E82"/>
    <w:rsid w:val="00DD6199"/>
    <w:rsid w:val="00DD66C9"/>
    <w:rsid w:val="00DE0C35"/>
    <w:rsid w:val="00DE1485"/>
    <w:rsid w:val="00DE1B73"/>
    <w:rsid w:val="00DE20DE"/>
    <w:rsid w:val="00DE697C"/>
    <w:rsid w:val="00DE73C6"/>
    <w:rsid w:val="00DE79C4"/>
    <w:rsid w:val="00DF0389"/>
    <w:rsid w:val="00DF0814"/>
    <w:rsid w:val="00DF0B3C"/>
    <w:rsid w:val="00DF0F32"/>
    <w:rsid w:val="00DF137B"/>
    <w:rsid w:val="00DF5990"/>
    <w:rsid w:val="00DF5FC0"/>
    <w:rsid w:val="00DF7804"/>
    <w:rsid w:val="00DF7B88"/>
    <w:rsid w:val="00E015F6"/>
    <w:rsid w:val="00E016C4"/>
    <w:rsid w:val="00E017DC"/>
    <w:rsid w:val="00E02091"/>
    <w:rsid w:val="00E02324"/>
    <w:rsid w:val="00E0284D"/>
    <w:rsid w:val="00E03EA9"/>
    <w:rsid w:val="00E04AD5"/>
    <w:rsid w:val="00E04E72"/>
    <w:rsid w:val="00E05325"/>
    <w:rsid w:val="00E0539F"/>
    <w:rsid w:val="00E05CF5"/>
    <w:rsid w:val="00E10A40"/>
    <w:rsid w:val="00E12B7D"/>
    <w:rsid w:val="00E1421B"/>
    <w:rsid w:val="00E14E12"/>
    <w:rsid w:val="00E16A6E"/>
    <w:rsid w:val="00E174CB"/>
    <w:rsid w:val="00E17B2E"/>
    <w:rsid w:val="00E20DDB"/>
    <w:rsid w:val="00E22884"/>
    <w:rsid w:val="00E23BBF"/>
    <w:rsid w:val="00E240D5"/>
    <w:rsid w:val="00E25D63"/>
    <w:rsid w:val="00E26166"/>
    <w:rsid w:val="00E26564"/>
    <w:rsid w:val="00E27A18"/>
    <w:rsid w:val="00E27DBC"/>
    <w:rsid w:val="00E27E14"/>
    <w:rsid w:val="00E27E16"/>
    <w:rsid w:val="00E3089A"/>
    <w:rsid w:val="00E316EA"/>
    <w:rsid w:val="00E374EF"/>
    <w:rsid w:val="00E37710"/>
    <w:rsid w:val="00E40DF2"/>
    <w:rsid w:val="00E425A3"/>
    <w:rsid w:val="00E437AA"/>
    <w:rsid w:val="00E44268"/>
    <w:rsid w:val="00E47EAF"/>
    <w:rsid w:val="00E5126F"/>
    <w:rsid w:val="00E518D1"/>
    <w:rsid w:val="00E52F98"/>
    <w:rsid w:val="00E55A01"/>
    <w:rsid w:val="00E56C5D"/>
    <w:rsid w:val="00E61385"/>
    <w:rsid w:val="00E61889"/>
    <w:rsid w:val="00E62DFB"/>
    <w:rsid w:val="00E63D5F"/>
    <w:rsid w:val="00E64862"/>
    <w:rsid w:val="00E65115"/>
    <w:rsid w:val="00E65190"/>
    <w:rsid w:val="00E66094"/>
    <w:rsid w:val="00E66A4E"/>
    <w:rsid w:val="00E678F8"/>
    <w:rsid w:val="00E70820"/>
    <w:rsid w:val="00E70A5E"/>
    <w:rsid w:val="00E70ABA"/>
    <w:rsid w:val="00E70E3B"/>
    <w:rsid w:val="00E71F58"/>
    <w:rsid w:val="00E720A6"/>
    <w:rsid w:val="00E7210E"/>
    <w:rsid w:val="00E727FC"/>
    <w:rsid w:val="00E76081"/>
    <w:rsid w:val="00E761E1"/>
    <w:rsid w:val="00E76BB5"/>
    <w:rsid w:val="00E77159"/>
    <w:rsid w:val="00E773AC"/>
    <w:rsid w:val="00E77465"/>
    <w:rsid w:val="00E8056F"/>
    <w:rsid w:val="00E80838"/>
    <w:rsid w:val="00E81D77"/>
    <w:rsid w:val="00E82687"/>
    <w:rsid w:val="00E827AE"/>
    <w:rsid w:val="00E831EE"/>
    <w:rsid w:val="00E84D4E"/>
    <w:rsid w:val="00E87566"/>
    <w:rsid w:val="00E875A9"/>
    <w:rsid w:val="00E90086"/>
    <w:rsid w:val="00E9049B"/>
    <w:rsid w:val="00E904A8"/>
    <w:rsid w:val="00E90FB6"/>
    <w:rsid w:val="00E92087"/>
    <w:rsid w:val="00E92194"/>
    <w:rsid w:val="00E9294E"/>
    <w:rsid w:val="00E92B1C"/>
    <w:rsid w:val="00E940C4"/>
    <w:rsid w:val="00E9464D"/>
    <w:rsid w:val="00E946B1"/>
    <w:rsid w:val="00E9673A"/>
    <w:rsid w:val="00E9697B"/>
    <w:rsid w:val="00E976B1"/>
    <w:rsid w:val="00EA0113"/>
    <w:rsid w:val="00EA0C41"/>
    <w:rsid w:val="00EA230E"/>
    <w:rsid w:val="00EA314C"/>
    <w:rsid w:val="00EA3928"/>
    <w:rsid w:val="00EA3B13"/>
    <w:rsid w:val="00EA521E"/>
    <w:rsid w:val="00EA7CC1"/>
    <w:rsid w:val="00EB0224"/>
    <w:rsid w:val="00EB0E61"/>
    <w:rsid w:val="00EB1462"/>
    <w:rsid w:val="00EB17BF"/>
    <w:rsid w:val="00EB34B3"/>
    <w:rsid w:val="00EB38F7"/>
    <w:rsid w:val="00EB3E8B"/>
    <w:rsid w:val="00EB4508"/>
    <w:rsid w:val="00EB52A2"/>
    <w:rsid w:val="00EB54F2"/>
    <w:rsid w:val="00EC03A0"/>
    <w:rsid w:val="00EC2A0E"/>
    <w:rsid w:val="00EC2DEE"/>
    <w:rsid w:val="00EC50FC"/>
    <w:rsid w:val="00EC5259"/>
    <w:rsid w:val="00EC55FC"/>
    <w:rsid w:val="00EC73FB"/>
    <w:rsid w:val="00ED0F6E"/>
    <w:rsid w:val="00ED206D"/>
    <w:rsid w:val="00ED3143"/>
    <w:rsid w:val="00ED3C30"/>
    <w:rsid w:val="00ED489B"/>
    <w:rsid w:val="00ED499A"/>
    <w:rsid w:val="00ED4AB6"/>
    <w:rsid w:val="00ED4E4A"/>
    <w:rsid w:val="00ED55C1"/>
    <w:rsid w:val="00ED66B4"/>
    <w:rsid w:val="00EE0770"/>
    <w:rsid w:val="00EE0B21"/>
    <w:rsid w:val="00EE1195"/>
    <w:rsid w:val="00EE14E3"/>
    <w:rsid w:val="00EE21CD"/>
    <w:rsid w:val="00EE4DD4"/>
    <w:rsid w:val="00EE5085"/>
    <w:rsid w:val="00EE5AA1"/>
    <w:rsid w:val="00EE661F"/>
    <w:rsid w:val="00EE6F4E"/>
    <w:rsid w:val="00EE7269"/>
    <w:rsid w:val="00EE77D7"/>
    <w:rsid w:val="00EF0C82"/>
    <w:rsid w:val="00EF1343"/>
    <w:rsid w:val="00EF27F6"/>
    <w:rsid w:val="00EF285D"/>
    <w:rsid w:val="00EF6211"/>
    <w:rsid w:val="00EF6943"/>
    <w:rsid w:val="00F012CC"/>
    <w:rsid w:val="00F0612D"/>
    <w:rsid w:val="00F066D0"/>
    <w:rsid w:val="00F06B77"/>
    <w:rsid w:val="00F07AD9"/>
    <w:rsid w:val="00F107A1"/>
    <w:rsid w:val="00F10D89"/>
    <w:rsid w:val="00F12DBB"/>
    <w:rsid w:val="00F134C4"/>
    <w:rsid w:val="00F15914"/>
    <w:rsid w:val="00F16288"/>
    <w:rsid w:val="00F1687C"/>
    <w:rsid w:val="00F17EEA"/>
    <w:rsid w:val="00F20E12"/>
    <w:rsid w:val="00F20EAC"/>
    <w:rsid w:val="00F21641"/>
    <w:rsid w:val="00F22925"/>
    <w:rsid w:val="00F22BE6"/>
    <w:rsid w:val="00F2491B"/>
    <w:rsid w:val="00F25388"/>
    <w:rsid w:val="00F278F2"/>
    <w:rsid w:val="00F30166"/>
    <w:rsid w:val="00F303B3"/>
    <w:rsid w:val="00F30734"/>
    <w:rsid w:val="00F3118E"/>
    <w:rsid w:val="00F31C2F"/>
    <w:rsid w:val="00F3219F"/>
    <w:rsid w:val="00F35A13"/>
    <w:rsid w:val="00F3635E"/>
    <w:rsid w:val="00F41FD4"/>
    <w:rsid w:val="00F466CD"/>
    <w:rsid w:val="00F47834"/>
    <w:rsid w:val="00F47E9D"/>
    <w:rsid w:val="00F504B9"/>
    <w:rsid w:val="00F52E73"/>
    <w:rsid w:val="00F53539"/>
    <w:rsid w:val="00F55C8B"/>
    <w:rsid w:val="00F56516"/>
    <w:rsid w:val="00F565E5"/>
    <w:rsid w:val="00F5798E"/>
    <w:rsid w:val="00F57A1C"/>
    <w:rsid w:val="00F609C7"/>
    <w:rsid w:val="00F63CEE"/>
    <w:rsid w:val="00F6467A"/>
    <w:rsid w:val="00F670AB"/>
    <w:rsid w:val="00F70E80"/>
    <w:rsid w:val="00F71D9D"/>
    <w:rsid w:val="00F73F66"/>
    <w:rsid w:val="00F743B4"/>
    <w:rsid w:val="00F74B79"/>
    <w:rsid w:val="00F760BC"/>
    <w:rsid w:val="00F779D0"/>
    <w:rsid w:val="00F80B65"/>
    <w:rsid w:val="00F83731"/>
    <w:rsid w:val="00F84E5A"/>
    <w:rsid w:val="00F8615B"/>
    <w:rsid w:val="00F90972"/>
    <w:rsid w:val="00F9150A"/>
    <w:rsid w:val="00F9566B"/>
    <w:rsid w:val="00F95899"/>
    <w:rsid w:val="00F9789F"/>
    <w:rsid w:val="00FA3214"/>
    <w:rsid w:val="00FA33D9"/>
    <w:rsid w:val="00FA406D"/>
    <w:rsid w:val="00FA503E"/>
    <w:rsid w:val="00FA5C38"/>
    <w:rsid w:val="00FA613B"/>
    <w:rsid w:val="00FA6517"/>
    <w:rsid w:val="00FA6BA5"/>
    <w:rsid w:val="00FA7833"/>
    <w:rsid w:val="00FB15C9"/>
    <w:rsid w:val="00FB1C45"/>
    <w:rsid w:val="00FB390E"/>
    <w:rsid w:val="00FB3FF4"/>
    <w:rsid w:val="00FB5479"/>
    <w:rsid w:val="00FB56EE"/>
    <w:rsid w:val="00FB61B9"/>
    <w:rsid w:val="00FB721A"/>
    <w:rsid w:val="00FB7E0A"/>
    <w:rsid w:val="00FC003A"/>
    <w:rsid w:val="00FC0A93"/>
    <w:rsid w:val="00FC0C2B"/>
    <w:rsid w:val="00FC200B"/>
    <w:rsid w:val="00FC3034"/>
    <w:rsid w:val="00FC3489"/>
    <w:rsid w:val="00FC3857"/>
    <w:rsid w:val="00FC4E42"/>
    <w:rsid w:val="00FC5016"/>
    <w:rsid w:val="00FC50F2"/>
    <w:rsid w:val="00FC6C19"/>
    <w:rsid w:val="00FC7771"/>
    <w:rsid w:val="00FC777E"/>
    <w:rsid w:val="00FC7F51"/>
    <w:rsid w:val="00FD05AA"/>
    <w:rsid w:val="00FD0723"/>
    <w:rsid w:val="00FD2474"/>
    <w:rsid w:val="00FD288F"/>
    <w:rsid w:val="00FD3A6D"/>
    <w:rsid w:val="00FD431E"/>
    <w:rsid w:val="00FD49AD"/>
    <w:rsid w:val="00FD5C7F"/>
    <w:rsid w:val="00FD5F16"/>
    <w:rsid w:val="00FD5F36"/>
    <w:rsid w:val="00FD7B2B"/>
    <w:rsid w:val="00FE1BA2"/>
    <w:rsid w:val="00FE2CE1"/>
    <w:rsid w:val="00FE312A"/>
    <w:rsid w:val="00FE34C5"/>
    <w:rsid w:val="00FE4ED4"/>
    <w:rsid w:val="00FE743E"/>
    <w:rsid w:val="00FE76ED"/>
    <w:rsid w:val="00FF0D04"/>
    <w:rsid w:val="00FF1AB1"/>
    <w:rsid w:val="00FF3C58"/>
    <w:rsid w:val="00FF54C5"/>
    <w:rsid w:val="00FF555B"/>
    <w:rsid w:val="00FF56DE"/>
    <w:rsid w:val="00FF7349"/>
    <w:rsid w:val="00FF74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4FD5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1AEF"/>
    <w:pPr>
      <w:spacing w:before="120"/>
    </w:pPr>
    <w:rPr>
      <w:rFonts w:ascii="Arial" w:hAnsi="Arial" w:cs="Times New Roman"/>
      <w:sz w:val="22"/>
      <w:lang w:eastAsia="en-GB"/>
    </w:rPr>
  </w:style>
  <w:style w:type="paragraph" w:styleId="Heading1">
    <w:name w:val="heading 1"/>
    <w:basedOn w:val="Normal"/>
    <w:next w:val="Normal"/>
    <w:link w:val="Heading1Char"/>
    <w:uiPriority w:val="9"/>
    <w:qFormat/>
    <w:rsid w:val="00CF541A"/>
    <w:pPr>
      <w:keepNext/>
      <w:keepLines/>
      <w:pageBreakBefore/>
      <w:numPr>
        <w:numId w:val="1"/>
      </w:numPr>
      <w:spacing w:after="120"/>
      <w:outlineLvl w:val="0"/>
    </w:pPr>
    <w:rPr>
      <w:rFonts w:eastAsiaTheme="majorEastAsia" w:cstheme="majorBidi"/>
      <w:b/>
      <w:bCs/>
      <w:caps/>
      <w:color w:val="425AA8"/>
      <w:sz w:val="28"/>
      <w:szCs w:val="32"/>
      <w:lang w:eastAsia="en-US"/>
    </w:rPr>
  </w:style>
  <w:style w:type="paragraph" w:styleId="Heading2">
    <w:name w:val="heading 2"/>
    <w:basedOn w:val="Normal"/>
    <w:next w:val="Normal"/>
    <w:link w:val="Heading2Char"/>
    <w:uiPriority w:val="9"/>
    <w:unhideWhenUsed/>
    <w:qFormat/>
    <w:rsid w:val="00625540"/>
    <w:pPr>
      <w:keepNext/>
      <w:keepLines/>
      <w:numPr>
        <w:ilvl w:val="1"/>
        <w:numId w:val="1"/>
      </w:numPr>
      <w:spacing w:before="240" w:after="240"/>
      <w:outlineLvl w:val="1"/>
    </w:pPr>
    <w:rPr>
      <w:rFonts w:eastAsiaTheme="majorEastAsia" w:cstheme="majorBidi"/>
      <w:b/>
      <w:bCs/>
      <w:color w:val="425AA8"/>
      <w:szCs w:val="26"/>
      <w:lang w:eastAsia="en-US"/>
    </w:rPr>
  </w:style>
  <w:style w:type="paragraph" w:styleId="Heading3">
    <w:name w:val="heading 3"/>
    <w:basedOn w:val="Normal"/>
    <w:next w:val="Normal"/>
    <w:link w:val="Heading3Char"/>
    <w:uiPriority w:val="9"/>
    <w:unhideWhenUsed/>
    <w:qFormat/>
    <w:rsid w:val="00163E8C"/>
    <w:pPr>
      <w:keepNext/>
      <w:keepLines/>
      <w:numPr>
        <w:ilvl w:val="2"/>
        <w:numId w:val="1"/>
      </w:numPr>
      <w:spacing w:after="120"/>
      <w:outlineLvl w:val="2"/>
    </w:pPr>
    <w:rPr>
      <w:rFonts w:eastAsiaTheme="majorEastAsia" w:cstheme="majorBidi"/>
      <w:b/>
      <w:color w:val="425AA8"/>
      <w:lang w:eastAsia="en-US"/>
    </w:rPr>
  </w:style>
  <w:style w:type="paragraph" w:styleId="Heading4">
    <w:name w:val="heading 4"/>
    <w:basedOn w:val="Normal"/>
    <w:next w:val="Normal"/>
    <w:link w:val="Heading4Char"/>
    <w:uiPriority w:val="9"/>
    <w:unhideWhenUsed/>
    <w:qFormat/>
    <w:rsid w:val="003D01AD"/>
    <w:pPr>
      <w:keepNext/>
      <w:keepLines/>
      <w:numPr>
        <w:ilvl w:val="3"/>
        <w:numId w:val="1"/>
      </w:numPr>
      <w:spacing w:after="120"/>
      <w:outlineLvl w:val="3"/>
    </w:pPr>
    <w:rPr>
      <w:rFonts w:eastAsiaTheme="majorEastAsia" w:cstheme="majorBidi"/>
      <w:b/>
      <w:iCs/>
      <w:color w:val="425AA8"/>
      <w:szCs w:val="22"/>
      <w:lang w:eastAsia="en-US"/>
    </w:rPr>
  </w:style>
  <w:style w:type="paragraph" w:styleId="Heading5">
    <w:name w:val="heading 5"/>
    <w:basedOn w:val="Normal"/>
    <w:next w:val="Normal"/>
    <w:link w:val="Heading5Char"/>
    <w:uiPriority w:val="9"/>
    <w:semiHidden/>
    <w:unhideWhenUsed/>
    <w:qFormat/>
    <w:rsid w:val="00CF541A"/>
    <w:pPr>
      <w:keepNext/>
      <w:keepLines/>
      <w:numPr>
        <w:ilvl w:val="4"/>
        <w:numId w:val="1"/>
      </w:numPr>
      <w:spacing w:before="40"/>
      <w:outlineLvl w:val="4"/>
    </w:pPr>
    <w:rPr>
      <w:rFonts w:asciiTheme="majorHAnsi" w:eastAsiaTheme="majorEastAsia" w:hAnsiTheme="majorHAnsi" w:cstheme="majorBidi"/>
      <w:color w:val="2E74B5" w:themeColor="accent1" w:themeShade="BF"/>
      <w:szCs w:val="22"/>
      <w:lang w:eastAsia="en-US"/>
    </w:rPr>
  </w:style>
  <w:style w:type="paragraph" w:styleId="Heading6">
    <w:name w:val="heading 6"/>
    <w:basedOn w:val="Normal"/>
    <w:next w:val="Normal"/>
    <w:link w:val="Heading6Char"/>
    <w:uiPriority w:val="9"/>
    <w:semiHidden/>
    <w:unhideWhenUsed/>
    <w:qFormat/>
    <w:rsid w:val="00CF541A"/>
    <w:pPr>
      <w:keepNext/>
      <w:keepLines/>
      <w:numPr>
        <w:ilvl w:val="5"/>
        <w:numId w:val="1"/>
      </w:numPr>
      <w:spacing w:before="40"/>
      <w:outlineLvl w:val="5"/>
    </w:pPr>
    <w:rPr>
      <w:rFonts w:asciiTheme="majorHAnsi" w:eastAsiaTheme="majorEastAsia" w:hAnsiTheme="majorHAnsi" w:cstheme="majorBidi"/>
      <w:color w:val="1F4D78" w:themeColor="accent1" w:themeShade="7F"/>
      <w:szCs w:val="22"/>
      <w:lang w:eastAsia="en-US"/>
    </w:rPr>
  </w:style>
  <w:style w:type="paragraph" w:styleId="Heading7">
    <w:name w:val="heading 7"/>
    <w:basedOn w:val="Normal"/>
    <w:next w:val="Normal"/>
    <w:link w:val="Heading7Char"/>
    <w:uiPriority w:val="9"/>
    <w:semiHidden/>
    <w:unhideWhenUsed/>
    <w:qFormat/>
    <w:rsid w:val="00CF541A"/>
    <w:pPr>
      <w:keepNext/>
      <w:keepLines/>
      <w:numPr>
        <w:ilvl w:val="6"/>
        <w:numId w:val="1"/>
      </w:numPr>
      <w:spacing w:before="40"/>
      <w:outlineLvl w:val="6"/>
    </w:pPr>
    <w:rPr>
      <w:rFonts w:asciiTheme="majorHAnsi" w:eastAsiaTheme="majorEastAsia" w:hAnsiTheme="majorHAnsi" w:cstheme="majorBidi"/>
      <w:i/>
      <w:iCs/>
      <w:color w:val="1F4D78" w:themeColor="accent1" w:themeShade="7F"/>
      <w:szCs w:val="22"/>
      <w:lang w:eastAsia="en-US"/>
    </w:rPr>
  </w:style>
  <w:style w:type="paragraph" w:styleId="Heading8">
    <w:name w:val="heading 8"/>
    <w:basedOn w:val="Normal"/>
    <w:next w:val="Normal"/>
    <w:link w:val="Heading8Char"/>
    <w:uiPriority w:val="9"/>
    <w:semiHidden/>
    <w:unhideWhenUsed/>
    <w:qFormat/>
    <w:rsid w:val="00CF541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CF541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1466"/>
    <w:pPr>
      <w:spacing w:after="120"/>
      <w:contextualSpacing/>
    </w:pPr>
    <w:rPr>
      <w:rFonts w:eastAsiaTheme="majorEastAsia" w:cstheme="majorBidi"/>
      <w:b/>
      <w:bCs/>
      <w:spacing w:val="-10"/>
      <w:kern w:val="28"/>
      <w:sz w:val="56"/>
      <w:szCs w:val="56"/>
      <w:lang w:eastAsia="en-US"/>
    </w:rPr>
  </w:style>
  <w:style w:type="character" w:customStyle="1" w:styleId="TitleChar">
    <w:name w:val="Title Char"/>
    <w:basedOn w:val="DefaultParagraphFont"/>
    <w:link w:val="Title"/>
    <w:uiPriority w:val="10"/>
    <w:rsid w:val="00B41466"/>
    <w:rPr>
      <w:rFonts w:ascii="Arial" w:eastAsiaTheme="majorEastAsia" w:hAnsi="Arial" w:cstheme="majorBidi"/>
      <w:b/>
      <w:bCs/>
      <w:spacing w:val="-10"/>
      <w:kern w:val="28"/>
      <w:sz w:val="56"/>
      <w:szCs w:val="56"/>
    </w:rPr>
  </w:style>
  <w:style w:type="paragraph" w:styleId="Header">
    <w:name w:val="header"/>
    <w:basedOn w:val="Normal"/>
    <w:link w:val="HeaderChar"/>
    <w:uiPriority w:val="99"/>
    <w:unhideWhenUsed/>
    <w:rsid w:val="00FE2CE1"/>
    <w:pPr>
      <w:tabs>
        <w:tab w:val="center" w:pos="4513"/>
        <w:tab w:val="right" w:pos="9026"/>
      </w:tabs>
      <w:spacing w:after="120"/>
    </w:pPr>
    <w:rPr>
      <w:rFonts w:cs="Arial"/>
      <w:szCs w:val="22"/>
      <w:lang w:eastAsia="en-US"/>
    </w:rPr>
  </w:style>
  <w:style w:type="character" w:customStyle="1" w:styleId="HeaderChar">
    <w:name w:val="Header Char"/>
    <w:basedOn w:val="DefaultParagraphFont"/>
    <w:link w:val="Header"/>
    <w:uiPriority w:val="99"/>
    <w:rsid w:val="00FE2CE1"/>
  </w:style>
  <w:style w:type="paragraph" w:styleId="Footer">
    <w:name w:val="footer"/>
    <w:basedOn w:val="Normal"/>
    <w:link w:val="FooterChar"/>
    <w:uiPriority w:val="99"/>
    <w:unhideWhenUsed/>
    <w:rsid w:val="00FE2CE1"/>
    <w:pPr>
      <w:tabs>
        <w:tab w:val="center" w:pos="4513"/>
        <w:tab w:val="right" w:pos="9026"/>
      </w:tabs>
      <w:spacing w:after="120"/>
    </w:pPr>
    <w:rPr>
      <w:rFonts w:cs="Arial"/>
      <w:szCs w:val="22"/>
      <w:lang w:eastAsia="en-US"/>
    </w:rPr>
  </w:style>
  <w:style w:type="character" w:customStyle="1" w:styleId="FooterChar">
    <w:name w:val="Footer Char"/>
    <w:basedOn w:val="DefaultParagraphFont"/>
    <w:link w:val="Footer"/>
    <w:uiPriority w:val="99"/>
    <w:rsid w:val="00FE2CE1"/>
  </w:style>
  <w:style w:type="paragraph" w:customStyle="1" w:styleId="CONTENTSTITLE">
    <w:name w:val="CONTENTS TITLE"/>
    <w:basedOn w:val="Normal"/>
    <w:qFormat/>
    <w:rsid w:val="00FE2CE1"/>
    <w:pPr>
      <w:spacing w:after="120"/>
      <w:jc w:val="center"/>
    </w:pPr>
    <w:rPr>
      <w:rFonts w:cs="Arial"/>
      <w:caps/>
      <w:color w:val="425AA8"/>
      <w:sz w:val="28"/>
      <w:szCs w:val="28"/>
      <w:lang w:eastAsia="en-US"/>
    </w:rPr>
  </w:style>
  <w:style w:type="character" w:customStyle="1" w:styleId="Heading1Char">
    <w:name w:val="Heading 1 Char"/>
    <w:basedOn w:val="DefaultParagraphFont"/>
    <w:link w:val="Heading1"/>
    <w:uiPriority w:val="9"/>
    <w:rsid w:val="00CF541A"/>
    <w:rPr>
      <w:rFonts w:ascii="Arial" w:eastAsiaTheme="majorEastAsia" w:hAnsi="Arial" w:cstheme="majorBidi"/>
      <w:b/>
      <w:bCs/>
      <w:caps/>
      <w:color w:val="425AA8"/>
      <w:sz w:val="28"/>
      <w:szCs w:val="32"/>
    </w:rPr>
  </w:style>
  <w:style w:type="character" w:customStyle="1" w:styleId="Heading2Char">
    <w:name w:val="Heading 2 Char"/>
    <w:basedOn w:val="DefaultParagraphFont"/>
    <w:link w:val="Heading2"/>
    <w:uiPriority w:val="9"/>
    <w:rsid w:val="00625540"/>
    <w:rPr>
      <w:rFonts w:ascii="Arial" w:eastAsiaTheme="majorEastAsia" w:hAnsi="Arial" w:cstheme="majorBidi"/>
      <w:b/>
      <w:bCs/>
      <w:color w:val="425AA8"/>
      <w:sz w:val="22"/>
      <w:szCs w:val="26"/>
    </w:rPr>
  </w:style>
  <w:style w:type="character" w:customStyle="1" w:styleId="Heading3Char">
    <w:name w:val="Heading 3 Char"/>
    <w:basedOn w:val="DefaultParagraphFont"/>
    <w:link w:val="Heading3"/>
    <w:uiPriority w:val="9"/>
    <w:rsid w:val="00163E8C"/>
    <w:rPr>
      <w:rFonts w:ascii="Arial" w:eastAsiaTheme="majorEastAsia" w:hAnsi="Arial" w:cstheme="majorBidi"/>
      <w:b/>
      <w:color w:val="425AA8"/>
      <w:sz w:val="22"/>
    </w:rPr>
  </w:style>
  <w:style w:type="character" w:styleId="IntenseEmphasis">
    <w:name w:val="Intense Emphasis"/>
    <w:aliases w:val="Figure Captions"/>
    <w:basedOn w:val="DefaultParagraphFont"/>
    <w:uiPriority w:val="21"/>
    <w:qFormat/>
    <w:rsid w:val="008D1D64"/>
    <w:rPr>
      <w:i/>
      <w:iCs/>
      <w:color w:val="425AA8"/>
    </w:rPr>
  </w:style>
  <w:style w:type="paragraph" w:customStyle="1" w:styleId="Callout">
    <w:name w:val="Call out"/>
    <w:basedOn w:val="Normal"/>
    <w:next w:val="Normal"/>
    <w:qFormat/>
    <w:rsid w:val="00010056"/>
    <w:pPr>
      <w:pBdr>
        <w:top w:val="single" w:sz="2" w:space="1" w:color="808080" w:themeColor="background1" w:themeShade="80"/>
        <w:bottom w:val="single" w:sz="2" w:space="1" w:color="808080" w:themeColor="background1" w:themeShade="80"/>
      </w:pBdr>
      <w:spacing w:before="240" w:after="120" w:line="360" w:lineRule="auto"/>
      <w:jc w:val="center"/>
    </w:pPr>
    <w:rPr>
      <w:rFonts w:cs="Arial"/>
      <w:b/>
      <w:szCs w:val="22"/>
      <w:lang w:eastAsia="en-US"/>
    </w:rPr>
  </w:style>
  <w:style w:type="paragraph" w:styleId="TOC1">
    <w:name w:val="toc 1"/>
    <w:basedOn w:val="Heading1"/>
    <w:next w:val="Normal"/>
    <w:autoRedefine/>
    <w:uiPriority w:val="39"/>
    <w:unhideWhenUsed/>
    <w:rsid w:val="004B60E0"/>
    <w:pPr>
      <w:keepNext w:val="0"/>
      <w:keepLines w:val="0"/>
      <w:pageBreakBefore w:val="0"/>
      <w:numPr>
        <w:numId w:val="0"/>
      </w:numPr>
      <w:spacing w:after="0"/>
      <w:outlineLvl w:val="9"/>
    </w:pPr>
    <w:rPr>
      <w:rFonts w:eastAsiaTheme="minorHAnsi" w:cs="Arial"/>
      <w:szCs w:val="24"/>
    </w:rPr>
  </w:style>
  <w:style w:type="paragraph" w:styleId="TOC2">
    <w:name w:val="toc 2"/>
    <w:basedOn w:val="Heading2"/>
    <w:next w:val="Normal"/>
    <w:autoRedefine/>
    <w:uiPriority w:val="39"/>
    <w:unhideWhenUsed/>
    <w:rsid w:val="004B60E0"/>
    <w:pPr>
      <w:keepNext w:val="0"/>
      <w:keepLines w:val="0"/>
      <w:numPr>
        <w:ilvl w:val="0"/>
        <w:numId w:val="0"/>
      </w:numPr>
      <w:spacing w:before="0" w:after="0"/>
      <w:ind w:left="220"/>
      <w:outlineLvl w:val="9"/>
    </w:pPr>
    <w:rPr>
      <w:rFonts w:eastAsiaTheme="minorHAnsi" w:cs="Arial"/>
      <w:b w:val="0"/>
      <w:szCs w:val="22"/>
    </w:rPr>
  </w:style>
  <w:style w:type="paragraph" w:styleId="TOC3">
    <w:name w:val="toc 3"/>
    <w:basedOn w:val="Heading3"/>
    <w:next w:val="Normal"/>
    <w:autoRedefine/>
    <w:uiPriority w:val="39"/>
    <w:unhideWhenUsed/>
    <w:rsid w:val="00CC0EE9"/>
    <w:pPr>
      <w:keepNext w:val="0"/>
      <w:keepLines w:val="0"/>
      <w:numPr>
        <w:ilvl w:val="0"/>
        <w:numId w:val="0"/>
      </w:numPr>
      <w:spacing w:before="0" w:after="0"/>
      <w:ind w:left="440"/>
      <w:outlineLvl w:val="9"/>
    </w:pPr>
    <w:rPr>
      <w:rFonts w:eastAsiaTheme="minorHAnsi" w:cs="Arial"/>
      <w:b w:val="0"/>
      <w:color w:val="3C5AA8"/>
      <w:szCs w:val="22"/>
    </w:rPr>
  </w:style>
  <w:style w:type="paragraph" w:styleId="TOC4">
    <w:name w:val="toc 4"/>
    <w:basedOn w:val="Normal"/>
    <w:next w:val="Normal"/>
    <w:autoRedefine/>
    <w:uiPriority w:val="39"/>
    <w:unhideWhenUsed/>
    <w:rsid w:val="00CF541A"/>
    <w:pPr>
      <w:ind w:left="660"/>
    </w:pPr>
    <w:rPr>
      <w:rFonts w:asciiTheme="minorHAnsi" w:hAnsiTheme="minorHAnsi" w:cs="Arial"/>
      <w:sz w:val="20"/>
      <w:szCs w:val="20"/>
      <w:lang w:eastAsia="en-US"/>
    </w:rPr>
  </w:style>
  <w:style w:type="paragraph" w:styleId="TOC5">
    <w:name w:val="toc 5"/>
    <w:basedOn w:val="Normal"/>
    <w:next w:val="Normal"/>
    <w:autoRedefine/>
    <w:uiPriority w:val="39"/>
    <w:unhideWhenUsed/>
    <w:rsid w:val="00CF541A"/>
    <w:pPr>
      <w:ind w:left="880"/>
    </w:pPr>
    <w:rPr>
      <w:rFonts w:asciiTheme="minorHAnsi" w:hAnsiTheme="minorHAnsi" w:cs="Arial"/>
      <w:sz w:val="20"/>
      <w:szCs w:val="20"/>
      <w:lang w:eastAsia="en-US"/>
    </w:rPr>
  </w:style>
  <w:style w:type="paragraph" w:styleId="TOC6">
    <w:name w:val="toc 6"/>
    <w:basedOn w:val="Normal"/>
    <w:next w:val="Normal"/>
    <w:autoRedefine/>
    <w:uiPriority w:val="39"/>
    <w:unhideWhenUsed/>
    <w:rsid w:val="00CF541A"/>
    <w:pPr>
      <w:ind w:left="1100"/>
    </w:pPr>
    <w:rPr>
      <w:rFonts w:asciiTheme="minorHAnsi" w:hAnsiTheme="minorHAnsi" w:cs="Arial"/>
      <w:sz w:val="20"/>
      <w:szCs w:val="20"/>
      <w:lang w:eastAsia="en-US"/>
    </w:rPr>
  </w:style>
  <w:style w:type="paragraph" w:styleId="TOC7">
    <w:name w:val="toc 7"/>
    <w:basedOn w:val="Normal"/>
    <w:next w:val="Normal"/>
    <w:autoRedefine/>
    <w:uiPriority w:val="39"/>
    <w:unhideWhenUsed/>
    <w:rsid w:val="00CF541A"/>
    <w:pPr>
      <w:ind w:left="1320"/>
    </w:pPr>
    <w:rPr>
      <w:rFonts w:asciiTheme="minorHAnsi" w:hAnsiTheme="minorHAnsi" w:cs="Arial"/>
      <w:sz w:val="20"/>
      <w:szCs w:val="20"/>
      <w:lang w:eastAsia="en-US"/>
    </w:rPr>
  </w:style>
  <w:style w:type="paragraph" w:styleId="TOC8">
    <w:name w:val="toc 8"/>
    <w:basedOn w:val="Normal"/>
    <w:next w:val="Normal"/>
    <w:autoRedefine/>
    <w:uiPriority w:val="39"/>
    <w:unhideWhenUsed/>
    <w:rsid w:val="00CF541A"/>
    <w:pPr>
      <w:ind w:left="1540"/>
    </w:pPr>
    <w:rPr>
      <w:rFonts w:asciiTheme="minorHAnsi" w:hAnsiTheme="minorHAnsi" w:cs="Arial"/>
      <w:sz w:val="20"/>
      <w:szCs w:val="20"/>
      <w:lang w:eastAsia="en-US"/>
    </w:rPr>
  </w:style>
  <w:style w:type="paragraph" w:styleId="TOC9">
    <w:name w:val="toc 9"/>
    <w:basedOn w:val="Normal"/>
    <w:next w:val="Normal"/>
    <w:autoRedefine/>
    <w:uiPriority w:val="39"/>
    <w:unhideWhenUsed/>
    <w:rsid w:val="00CF541A"/>
    <w:pPr>
      <w:ind w:left="1760"/>
    </w:pPr>
    <w:rPr>
      <w:rFonts w:asciiTheme="minorHAnsi" w:hAnsiTheme="minorHAnsi" w:cs="Arial"/>
      <w:sz w:val="20"/>
      <w:szCs w:val="20"/>
      <w:lang w:eastAsia="en-US"/>
    </w:rPr>
  </w:style>
  <w:style w:type="character" w:styleId="Hyperlink">
    <w:name w:val="Hyperlink"/>
    <w:basedOn w:val="DefaultParagraphFont"/>
    <w:uiPriority w:val="99"/>
    <w:unhideWhenUsed/>
    <w:rsid w:val="00CF541A"/>
    <w:rPr>
      <w:color w:val="0563C1" w:themeColor="hyperlink"/>
      <w:u w:val="single"/>
    </w:rPr>
  </w:style>
  <w:style w:type="character" w:styleId="PageNumber">
    <w:name w:val="page number"/>
    <w:basedOn w:val="DefaultParagraphFont"/>
    <w:uiPriority w:val="99"/>
    <w:semiHidden/>
    <w:unhideWhenUsed/>
    <w:rsid w:val="003A6622"/>
  </w:style>
  <w:style w:type="character" w:customStyle="1" w:styleId="Heading4Char">
    <w:name w:val="Heading 4 Char"/>
    <w:basedOn w:val="DefaultParagraphFont"/>
    <w:link w:val="Heading4"/>
    <w:uiPriority w:val="9"/>
    <w:rsid w:val="003D01AD"/>
    <w:rPr>
      <w:rFonts w:ascii="Arial" w:eastAsiaTheme="majorEastAsia" w:hAnsi="Arial" w:cstheme="majorBidi"/>
      <w:b/>
      <w:iCs/>
      <w:color w:val="425AA8"/>
      <w:sz w:val="22"/>
      <w:szCs w:val="22"/>
    </w:rPr>
  </w:style>
  <w:style w:type="character" w:customStyle="1" w:styleId="Heading5Char">
    <w:name w:val="Heading 5 Char"/>
    <w:basedOn w:val="DefaultParagraphFont"/>
    <w:link w:val="Heading5"/>
    <w:uiPriority w:val="9"/>
    <w:semiHidden/>
    <w:rsid w:val="00CF541A"/>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semiHidden/>
    <w:rsid w:val="00CF541A"/>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semiHidden/>
    <w:rsid w:val="00CF541A"/>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semiHidden/>
    <w:rsid w:val="00CF54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F541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12DBB"/>
    <w:pPr>
      <w:spacing w:after="200"/>
      <w:jc w:val="center"/>
    </w:pPr>
    <w:rPr>
      <w:rFonts w:cs="Arial"/>
      <w:i/>
      <w:iCs/>
      <w:color w:val="44546A" w:themeColor="text2"/>
      <w:sz w:val="18"/>
      <w:szCs w:val="18"/>
      <w:lang w:eastAsia="en-US"/>
    </w:rPr>
  </w:style>
  <w:style w:type="paragraph" w:styleId="NormalWeb">
    <w:name w:val="Normal (Web)"/>
    <w:basedOn w:val="Normal"/>
    <w:uiPriority w:val="99"/>
    <w:unhideWhenUsed/>
    <w:rsid w:val="006E1216"/>
    <w:pPr>
      <w:spacing w:before="100" w:beforeAutospacing="1" w:after="100" w:afterAutospacing="1"/>
    </w:pPr>
    <w:rPr>
      <w:rFonts w:eastAsiaTheme="minorEastAsia"/>
      <w:lang w:val="en-US"/>
    </w:rPr>
  </w:style>
  <w:style w:type="table" w:styleId="TableGrid">
    <w:name w:val="Table Grid"/>
    <w:basedOn w:val="TableNormal"/>
    <w:uiPriority w:val="39"/>
    <w:rsid w:val="006E121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F5 List Paragraph,Dot pt,List Paragraph1,List Paragraph11,Colorful List - Accent 11,Bullet 1,Bullet Points,MAIN CONTENT,No Spacing1,List Paragraph Char Char Char,Indicator Text,Numbered Para 1,Párrafo de lista,Recommendation"/>
    <w:basedOn w:val="Normal"/>
    <w:link w:val="ListParagraphChar"/>
    <w:uiPriority w:val="34"/>
    <w:qFormat/>
    <w:rsid w:val="00DD1175"/>
    <w:pPr>
      <w:spacing w:after="120" w:line="259" w:lineRule="auto"/>
      <w:contextualSpacing/>
    </w:pPr>
    <w:rPr>
      <w:rFonts w:cstheme="minorBidi"/>
      <w:szCs w:val="22"/>
      <w:lang w:eastAsia="en-US"/>
    </w:rPr>
  </w:style>
  <w:style w:type="paragraph" w:customStyle="1" w:styleId="p">
    <w:name w:val="p"/>
    <w:basedOn w:val="Normal"/>
    <w:rsid w:val="006E1216"/>
    <w:pPr>
      <w:spacing w:before="100" w:beforeAutospacing="1" w:after="100" w:afterAutospacing="1"/>
    </w:pPr>
    <w:rPr>
      <w:rFonts w:cstheme="minorBidi"/>
      <w:lang w:val="en-US" w:eastAsia="en-US"/>
    </w:rPr>
  </w:style>
  <w:style w:type="character" w:customStyle="1" w:styleId="keyword">
    <w:name w:val="keyword"/>
    <w:basedOn w:val="DefaultParagraphFont"/>
    <w:rsid w:val="006E1216"/>
  </w:style>
  <w:style w:type="character" w:styleId="CommentReference">
    <w:name w:val="annotation reference"/>
    <w:basedOn w:val="DefaultParagraphFont"/>
    <w:uiPriority w:val="99"/>
    <w:semiHidden/>
    <w:unhideWhenUsed/>
    <w:rsid w:val="006E1216"/>
    <w:rPr>
      <w:sz w:val="18"/>
      <w:szCs w:val="18"/>
    </w:rPr>
  </w:style>
  <w:style w:type="paragraph" w:styleId="CommentText">
    <w:name w:val="annotation text"/>
    <w:basedOn w:val="Normal"/>
    <w:link w:val="CommentTextChar"/>
    <w:uiPriority w:val="99"/>
    <w:semiHidden/>
    <w:unhideWhenUsed/>
    <w:rsid w:val="006E1216"/>
    <w:rPr>
      <w:rFonts w:cstheme="minorBidi"/>
      <w:lang w:val="en-US" w:eastAsia="en-US"/>
    </w:rPr>
  </w:style>
  <w:style w:type="character" w:customStyle="1" w:styleId="CommentTextChar">
    <w:name w:val="Comment Text Char"/>
    <w:basedOn w:val="DefaultParagraphFont"/>
    <w:link w:val="CommentText"/>
    <w:uiPriority w:val="99"/>
    <w:semiHidden/>
    <w:rsid w:val="006E1216"/>
    <w:rPr>
      <w:rFonts w:ascii="Times New Roman" w:hAnsi="Times New Roman"/>
      <w:lang w:val="en-US"/>
    </w:rPr>
  </w:style>
  <w:style w:type="paragraph" w:styleId="BalloonText">
    <w:name w:val="Balloon Text"/>
    <w:basedOn w:val="Normal"/>
    <w:link w:val="BalloonTextChar"/>
    <w:uiPriority w:val="99"/>
    <w:semiHidden/>
    <w:unhideWhenUsed/>
    <w:rsid w:val="00156254"/>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156254"/>
    <w:rPr>
      <w:rFonts w:ascii="Segoe UI" w:hAnsi="Segoe UI" w:cs="Segoe UI"/>
      <w:sz w:val="18"/>
      <w:szCs w:val="18"/>
    </w:rPr>
  </w:style>
  <w:style w:type="numbering" w:styleId="111111">
    <w:name w:val="Outline List 2"/>
    <w:basedOn w:val="NoList"/>
    <w:semiHidden/>
    <w:rsid w:val="005A5CD4"/>
    <w:pPr>
      <w:numPr>
        <w:numId w:val="2"/>
      </w:numPr>
    </w:pPr>
  </w:style>
  <w:style w:type="paragraph" w:styleId="BodyText">
    <w:name w:val="Body Text"/>
    <w:basedOn w:val="Normal"/>
    <w:link w:val="BodyTextChar"/>
    <w:rsid w:val="005A5CD4"/>
    <w:pPr>
      <w:spacing w:after="120"/>
    </w:pPr>
    <w:rPr>
      <w:rFonts w:eastAsia="Times New Roman"/>
      <w:sz w:val="20"/>
      <w:szCs w:val="20"/>
      <w:lang w:val="x-none" w:eastAsia="x-none"/>
    </w:rPr>
  </w:style>
  <w:style w:type="character" w:customStyle="1" w:styleId="BodyTextChar">
    <w:name w:val="Body Text Char"/>
    <w:basedOn w:val="DefaultParagraphFont"/>
    <w:link w:val="BodyText"/>
    <w:rsid w:val="005A5CD4"/>
    <w:rPr>
      <w:rFonts w:ascii="Arial" w:eastAsia="Times New Roman" w:hAnsi="Arial" w:cs="Times New Roman"/>
      <w:sz w:val="20"/>
      <w:szCs w:val="20"/>
      <w:lang w:val="x-none" w:eastAsia="x-none"/>
    </w:rPr>
  </w:style>
  <w:style w:type="paragraph" w:styleId="FootnoteText">
    <w:name w:val="footnote text"/>
    <w:basedOn w:val="Normal"/>
    <w:link w:val="FootnoteTextChar"/>
    <w:uiPriority w:val="99"/>
    <w:semiHidden/>
    <w:unhideWhenUsed/>
    <w:rsid w:val="001734D7"/>
    <w:rPr>
      <w:rFonts w:asciiTheme="minorHAnsi" w:hAnsiTheme="minorHAnsi" w:cstheme="minorBidi"/>
      <w:sz w:val="20"/>
      <w:szCs w:val="20"/>
      <w:lang w:val="en-US" w:eastAsia="en-US"/>
    </w:rPr>
  </w:style>
  <w:style w:type="character" w:customStyle="1" w:styleId="FootnoteTextChar">
    <w:name w:val="Footnote Text Char"/>
    <w:basedOn w:val="DefaultParagraphFont"/>
    <w:link w:val="FootnoteText"/>
    <w:uiPriority w:val="99"/>
    <w:semiHidden/>
    <w:rsid w:val="001734D7"/>
    <w:rPr>
      <w:sz w:val="20"/>
      <w:szCs w:val="20"/>
      <w:lang w:val="en-US"/>
    </w:rPr>
  </w:style>
  <w:style w:type="character" w:styleId="FootnoteReference">
    <w:name w:val="footnote reference"/>
    <w:basedOn w:val="DefaultParagraphFont"/>
    <w:uiPriority w:val="99"/>
    <w:semiHidden/>
    <w:unhideWhenUsed/>
    <w:rsid w:val="001734D7"/>
    <w:rPr>
      <w:vertAlign w:val="superscript"/>
    </w:rPr>
  </w:style>
  <w:style w:type="table" w:styleId="GridTable1Light-Accent5">
    <w:name w:val="Grid Table 1 Light Accent 5"/>
    <w:basedOn w:val="TableNormal"/>
    <w:uiPriority w:val="46"/>
    <w:rsid w:val="002875E6"/>
    <w:rPr>
      <w:sz w:val="22"/>
      <w:szCs w:val="22"/>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2875E6"/>
  </w:style>
  <w:style w:type="character" w:customStyle="1" w:styleId="ph">
    <w:name w:val="ph"/>
    <w:basedOn w:val="DefaultParagraphFont"/>
    <w:rsid w:val="002875E6"/>
  </w:style>
  <w:style w:type="paragraph" w:customStyle="1" w:styleId="expanded-features--description">
    <w:name w:val="expanded-features--description"/>
    <w:basedOn w:val="Normal"/>
    <w:rsid w:val="002875E6"/>
    <w:pPr>
      <w:spacing w:before="100" w:beforeAutospacing="1" w:after="100" w:afterAutospacing="1"/>
    </w:pPr>
    <w:rPr>
      <w:rFonts w:cstheme="minorBidi"/>
      <w:lang w:val="en-US" w:eastAsia="en-US"/>
    </w:rPr>
  </w:style>
  <w:style w:type="paragraph" w:customStyle="1" w:styleId="Body">
    <w:name w:val="Body"/>
    <w:basedOn w:val="Normal"/>
    <w:link w:val="BodyChar"/>
    <w:qFormat/>
    <w:rsid w:val="00365484"/>
    <w:pPr>
      <w:spacing w:after="200" w:line="276" w:lineRule="auto"/>
    </w:pPr>
    <w:rPr>
      <w:rFonts w:asciiTheme="minorHAnsi" w:eastAsia="Arial" w:hAnsiTheme="minorHAnsi" w:cs="Arial"/>
      <w:szCs w:val="22"/>
      <w:lang w:val="en-US" w:eastAsia="en-US"/>
    </w:rPr>
  </w:style>
  <w:style w:type="character" w:customStyle="1" w:styleId="BodyChar">
    <w:name w:val="Body Char"/>
    <w:basedOn w:val="DefaultParagraphFont"/>
    <w:link w:val="Body"/>
    <w:rsid w:val="00365484"/>
    <w:rPr>
      <w:rFonts w:eastAsia="Arial" w:cs="Arial"/>
      <w:sz w:val="22"/>
      <w:szCs w:val="22"/>
      <w:lang w:val="en-US"/>
    </w:rPr>
  </w:style>
  <w:style w:type="paragraph" w:styleId="CommentSubject">
    <w:name w:val="annotation subject"/>
    <w:basedOn w:val="CommentText"/>
    <w:next w:val="CommentText"/>
    <w:link w:val="CommentSubjectChar"/>
    <w:uiPriority w:val="99"/>
    <w:semiHidden/>
    <w:unhideWhenUsed/>
    <w:rsid w:val="00E27E16"/>
    <w:pPr>
      <w:spacing w:after="120"/>
    </w:pPr>
    <w:rPr>
      <w:rFonts w:cs="Arial"/>
      <w:b/>
      <w:bCs/>
      <w:sz w:val="20"/>
      <w:szCs w:val="20"/>
      <w:lang w:val="en-GB"/>
    </w:rPr>
  </w:style>
  <w:style w:type="character" w:customStyle="1" w:styleId="CommentSubjectChar">
    <w:name w:val="Comment Subject Char"/>
    <w:basedOn w:val="CommentTextChar"/>
    <w:link w:val="CommentSubject"/>
    <w:uiPriority w:val="99"/>
    <w:semiHidden/>
    <w:rsid w:val="00E27E16"/>
    <w:rPr>
      <w:rFonts w:ascii="Arial" w:hAnsi="Arial" w:cs="Arial"/>
      <w:b/>
      <w:bCs/>
      <w:sz w:val="20"/>
      <w:szCs w:val="20"/>
      <w:lang w:val="en-US"/>
    </w:rPr>
  </w:style>
  <w:style w:type="character" w:styleId="FollowedHyperlink">
    <w:name w:val="FollowedHyperlink"/>
    <w:basedOn w:val="DefaultParagraphFont"/>
    <w:uiPriority w:val="99"/>
    <w:semiHidden/>
    <w:unhideWhenUsed/>
    <w:rsid w:val="00046A86"/>
    <w:rPr>
      <w:color w:val="954F72" w:themeColor="followedHyperlink"/>
      <w:u w:val="single"/>
    </w:rPr>
  </w:style>
  <w:style w:type="paragraph" w:styleId="Revision">
    <w:name w:val="Revision"/>
    <w:hidden/>
    <w:uiPriority w:val="99"/>
    <w:semiHidden/>
    <w:rsid w:val="005436F0"/>
    <w:rPr>
      <w:rFonts w:ascii="Arial" w:hAnsi="Arial" w:cs="Arial"/>
      <w:sz w:val="22"/>
      <w:szCs w:val="22"/>
    </w:rPr>
  </w:style>
  <w:style w:type="paragraph" w:customStyle="1" w:styleId="p2">
    <w:name w:val="p2"/>
    <w:basedOn w:val="Normal"/>
    <w:rsid w:val="00F8615B"/>
    <w:pPr>
      <w:spacing w:before="90"/>
      <w:jc w:val="center"/>
    </w:pPr>
    <w:rPr>
      <w:rFonts w:cs="Arial"/>
      <w:sz w:val="17"/>
      <w:szCs w:val="17"/>
    </w:rPr>
  </w:style>
  <w:style w:type="table" w:customStyle="1" w:styleId="GridTable1Light-Accent51">
    <w:name w:val="Grid Table 1 Light - Accent 51"/>
    <w:basedOn w:val="TableNormal"/>
    <w:next w:val="GridTable1Light-Accent5"/>
    <w:uiPriority w:val="46"/>
    <w:rsid w:val="00DE79C4"/>
    <w:rPr>
      <w:sz w:val="22"/>
      <w:szCs w:val="22"/>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C12831"/>
    <w:pPr>
      <w:ind w:left="440" w:hanging="440"/>
    </w:pPr>
  </w:style>
  <w:style w:type="table" w:customStyle="1" w:styleId="GridTable1Light-Accent511">
    <w:name w:val="Grid Table 1 Light - Accent 511"/>
    <w:basedOn w:val="TableNormal"/>
    <w:uiPriority w:val="46"/>
    <w:rsid w:val="00531EC7"/>
    <w:rPr>
      <w:rFonts w:ascii="Calibri" w:eastAsia="Calibri" w:hAnsi="Calibri" w:cs="Times New Roman"/>
      <w:sz w:val="22"/>
      <w:szCs w:val="22"/>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styleId="DocumentMap">
    <w:name w:val="Document Map"/>
    <w:basedOn w:val="Normal"/>
    <w:link w:val="DocumentMapChar"/>
    <w:uiPriority w:val="99"/>
    <w:semiHidden/>
    <w:unhideWhenUsed/>
    <w:rsid w:val="003C7F5F"/>
    <w:pPr>
      <w:spacing w:before="0"/>
    </w:pPr>
    <w:rPr>
      <w:rFonts w:ascii="Times New Roman" w:hAnsi="Times New Roman"/>
      <w:sz w:val="24"/>
    </w:rPr>
  </w:style>
  <w:style w:type="character" w:customStyle="1" w:styleId="DocumentMapChar">
    <w:name w:val="Document Map Char"/>
    <w:basedOn w:val="DefaultParagraphFont"/>
    <w:link w:val="DocumentMap"/>
    <w:uiPriority w:val="99"/>
    <w:semiHidden/>
    <w:rsid w:val="003C7F5F"/>
    <w:rPr>
      <w:rFonts w:ascii="Times New Roman" w:hAnsi="Times New Roman" w:cs="Times New Roman"/>
      <w:lang w:eastAsia="en-GB"/>
    </w:rPr>
  </w:style>
  <w:style w:type="character" w:styleId="UnresolvedMention">
    <w:name w:val="Unresolved Mention"/>
    <w:basedOn w:val="DefaultParagraphFont"/>
    <w:uiPriority w:val="99"/>
    <w:unhideWhenUsed/>
    <w:rsid w:val="00E62DFB"/>
    <w:rPr>
      <w:color w:val="605E5C"/>
      <w:shd w:val="clear" w:color="auto" w:fill="E1DFDD"/>
    </w:rPr>
  </w:style>
  <w:style w:type="table" w:customStyle="1" w:styleId="TableCell">
    <w:name w:val="Table Cell"/>
    <w:basedOn w:val="TableNormal"/>
    <w:uiPriority w:val="99"/>
    <w:rsid w:val="00687181"/>
    <w:tblPr/>
    <w:tcPr>
      <w:vAlign w:val="center"/>
    </w:tcPr>
  </w:style>
  <w:style w:type="paragraph" w:customStyle="1" w:styleId="TableContent">
    <w:name w:val="Table Content"/>
    <w:basedOn w:val="Normal"/>
    <w:qFormat/>
    <w:rsid w:val="00687181"/>
    <w:pPr>
      <w:spacing w:before="0"/>
    </w:pPr>
    <w:rPr>
      <w:b/>
      <w:bCs/>
      <w:sz w:val="21"/>
      <w:szCs w:val="22"/>
      <w:lang w:eastAsia="en-US"/>
    </w:rPr>
  </w:style>
  <w:style w:type="paragraph" w:styleId="EndnoteText">
    <w:name w:val="endnote text"/>
    <w:basedOn w:val="Normal"/>
    <w:link w:val="EndnoteTextChar"/>
    <w:uiPriority w:val="99"/>
    <w:semiHidden/>
    <w:unhideWhenUsed/>
    <w:rsid w:val="00BD01DD"/>
    <w:pPr>
      <w:spacing w:before="0"/>
    </w:pPr>
    <w:rPr>
      <w:sz w:val="20"/>
      <w:szCs w:val="20"/>
    </w:rPr>
  </w:style>
  <w:style w:type="character" w:customStyle="1" w:styleId="EndnoteTextChar">
    <w:name w:val="Endnote Text Char"/>
    <w:basedOn w:val="DefaultParagraphFont"/>
    <w:link w:val="EndnoteText"/>
    <w:uiPriority w:val="99"/>
    <w:semiHidden/>
    <w:rsid w:val="00BD01DD"/>
    <w:rPr>
      <w:rFonts w:ascii="Arial" w:hAnsi="Arial" w:cs="Times New Roman"/>
      <w:sz w:val="20"/>
      <w:szCs w:val="20"/>
      <w:lang w:eastAsia="en-GB"/>
    </w:rPr>
  </w:style>
  <w:style w:type="character" w:styleId="EndnoteReference">
    <w:name w:val="endnote reference"/>
    <w:basedOn w:val="DefaultParagraphFont"/>
    <w:uiPriority w:val="99"/>
    <w:semiHidden/>
    <w:unhideWhenUsed/>
    <w:rsid w:val="00BD01DD"/>
    <w:rPr>
      <w:vertAlign w:val="superscript"/>
    </w:rPr>
  </w:style>
  <w:style w:type="character" w:customStyle="1" w:styleId="inline-edittext-action">
    <w:name w:val="inline-edit__text-action"/>
    <w:basedOn w:val="DefaultParagraphFont"/>
    <w:rsid w:val="00A312EC"/>
  </w:style>
  <w:style w:type="character" w:customStyle="1" w:styleId="ListParagraphChar">
    <w:name w:val="List Paragraph Char"/>
    <w:aliases w:val="Bullet Char,F5 List Paragraph Char,Dot pt Char,List Paragraph1 Char,List Paragraph11 Char,Colorful List - Accent 11 Char,Bullet 1 Char,Bullet Points Char,MAIN CONTENT Char,No Spacing1 Char,List Paragraph Char Char Char Char"/>
    <w:basedOn w:val="DefaultParagraphFont"/>
    <w:link w:val="ListParagraph"/>
    <w:uiPriority w:val="34"/>
    <w:qFormat/>
    <w:rsid w:val="00EA7CC1"/>
    <w:rPr>
      <w:rFonts w:ascii="Arial" w:hAnsi="Arial"/>
      <w:sz w:val="22"/>
      <w:szCs w:val="22"/>
    </w:rPr>
  </w:style>
  <w:style w:type="character" w:customStyle="1" w:styleId="normaltextrun">
    <w:name w:val="normaltextrun"/>
    <w:basedOn w:val="DefaultParagraphFont"/>
    <w:rsid w:val="002232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81980">
      <w:bodyDiv w:val="1"/>
      <w:marLeft w:val="0"/>
      <w:marRight w:val="0"/>
      <w:marTop w:val="0"/>
      <w:marBottom w:val="0"/>
      <w:divBdr>
        <w:top w:val="none" w:sz="0" w:space="0" w:color="auto"/>
        <w:left w:val="none" w:sz="0" w:space="0" w:color="auto"/>
        <w:bottom w:val="none" w:sz="0" w:space="0" w:color="auto"/>
        <w:right w:val="none" w:sz="0" w:space="0" w:color="auto"/>
      </w:divBdr>
    </w:div>
    <w:div w:id="353960772">
      <w:bodyDiv w:val="1"/>
      <w:marLeft w:val="0"/>
      <w:marRight w:val="0"/>
      <w:marTop w:val="0"/>
      <w:marBottom w:val="0"/>
      <w:divBdr>
        <w:top w:val="none" w:sz="0" w:space="0" w:color="auto"/>
        <w:left w:val="none" w:sz="0" w:space="0" w:color="auto"/>
        <w:bottom w:val="none" w:sz="0" w:space="0" w:color="auto"/>
        <w:right w:val="none" w:sz="0" w:space="0" w:color="auto"/>
      </w:divBdr>
    </w:div>
    <w:div w:id="362285630">
      <w:bodyDiv w:val="1"/>
      <w:marLeft w:val="0"/>
      <w:marRight w:val="0"/>
      <w:marTop w:val="0"/>
      <w:marBottom w:val="0"/>
      <w:divBdr>
        <w:top w:val="none" w:sz="0" w:space="0" w:color="auto"/>
        <w:left w:val="none" w:sz="0" w:space="0" w:color="auto"/>
        <w:bottom w:val="none" w:sz="0" w:space="0" w:color="auto"/>
        <w:right w:val="none" w:sz="0" w:space="0" w:color="auto"/>
      </w:divBdr>
    </w:div>
    <w:div w:id="370301013">
      <w:bodyDiv w:val="1"/>
      <w:marLeft w:val="0"/>
      <w:marRight w:val="0"/>
      <w:marTop w:val="0"/>
      <w:marBottom w:val="0"/>
      <w:divBdr>
        <w:top w:val="none" w:sz="0" w:space="0" w:color="auto"/>
        <w:left w:val="none" w:sz="0" w:space="0" w:color="auto"/>
        <w:bottom w:val="none" w:sz="0" w:space="0" w:color="auto"/>
        <w:right w:val="none" w:sz="0" w:space="0" w:color="auto"/>
      </w:divBdr>
    </w:div>
    <w:div w:id="570580432">
      <w:bodyDiv w:val="1"/>
      <w:marLeft w:val="0"/>
      <w:marRight w:val="0"/>
      <w:marTop w:val="0"/>
      <w:marBottom w:val="0"/>
      <w:divBdr>
        <w:top w:val="none" w:sz="0" w:space="0" w:color="auto"/>
        <w:left w:val="none" w:sz="0" w:space="0" w:color="auto"/>
        <w:bottom w:val="none" w:sz="0" w:space="0" w:color="auto"/>
        <w:right w:val="none" w:sz="0" w:space="0" w:color="auto"/>
      </w:divBdr>
    </w:div>
    <w:div w:id="581061622">
      <w:bodyDiv w:val="1"/>
      <w:marLeft w:val="0"/>
      <w:marRight w:val="0"/>
      <w:marTop w:val="0"/>
      <w:marBottom w:val="0"/>
      <w:divBdr>
        <w:top w:val="none" w:sz="0" w:space="0" w:color="auto"/>
        <w:left w:val="none" w:sz="0" w:space="0" w:color="auto"/>
        <w:bottom w:val="none" w:sz="0" w:space="0" w:color="auto"/>
        <w:right w:val="none" w:sz="0" w:space="0" w:color="auto"/>
      </w:divBdr>
    </w:div>
    <w:div w:id="680007951">
      <w:bodyDiv w:val="1"/>
      <w:marLeft w:val="0"/>
      <w:marRight w:val="0"/>
      <w:marTop w:val="0"/>
      <w:marBottom w:val="0"/>
      <w:divBdr>
        <w:top w:val="none" w:sz="0" w:space="0" w:color="auto"/>
        <w:left w:val="none" w:sz="0" w:space="0" w:color="auto"/>
        <w:bottom w:val="none" w:sz="0" w:space="0" w:color="auto"/>
        <w:right w:val="none" w:sz="0" w:space="0" w:color="auto"/>
      </w:divBdr>
    </w:div>
    <w:div w:id="824853934">
      <w:bodyDiv w:val="1"/>
      <w:marLeft w:val="0"/>
      <w:marRight w:val="0"/>
      <w:marTop w:val="0"/>
      <w:marBottom w:val="0"/>
      <w:divBdr>
        <w:top w:val="none" w:sz="0" w:space="0" w:color="auto"/>
        <w:left w:val="none" w:sz="0" w:space="0" w:color="auto"/>
        <w:bottom w:val="none" w:sz="0" w:space="0" w:color="auto"/>
        <w:right w:val="none" w:sz="0" w:space="0" w:color="auto"/>
      </w:divBdr>
    </w:div>
    <w:div w:id="874000227">
      <w:bodyDiv w:val="1"/>
      <w:marLeft w:val="0"/>
      <w:marRight w:val="0"/>
      <w:marTop w:val="0"/>
      <w:marBottom w:val="0"/>
      <w:divBdr>
        <w:top w:val="none" w:sz="0" w:space="0" w:color="auto"/>
        <w:left w:val="none" w:sz="0" w:space="0" w:color="auto"/>
        <w:bottom w:val="none" w:sz="0" w:space="0" w:color="auto"/>
        <w:right w:val="none" w:sz="0" w:space="0" w:color="auto"/>
      </w:divBdr>
    </w:div>
    <w:div w:id="968245991">
      <w:bodyDiv w:val="1"/>
      <w:marLeft w:val="0"/>
      <w:marRight w:val="0"/>
      <w:marTop w:val="0"/>
      <w:marBottom w:val="0"/>
      <w:divBdr>
        <w:top w:val="none" w:sz="0" w:space="0" w:color="auto"/>
        <w:left w:val="none" w:sz="0" w:space="0" w:color="auto"/>
        <w:bottom w:val="none" w:sz="0" w:space="0" w:color="auto"/>
        <w:right w:val="none" w:sz="0" w:space="0" w:color="auto"/>
      </w:divBdr>
    </w:div>
    <w:div w:id="1007637035">
      <w:bodyDiv w:val="1"/>
      <w:marLeft w:val="0"/>
      <w:marRight w:val="0"/>
      <w:marTop w:val="0"/>
      <w:marBottom w:val="0"/>
      <w:divBdr>
        <w:top w:val="none" w:sz="0" w:space="0" w:color="auto"/>
        <w:left w:val="none" w:sz="0" w:space="0" w:color="auto"/>
        <w:bottom w:val="none" w:sz="0" w:space="0" w:color="auto"/>
        <w:right w:val="none" w:sz="0" w:space="0" w:color="auto"/>
      </w:divBdr>
    </w:div>
    <w:div w:id="1036658513">
      <w:bodyDiv w:val="1"/>
      <w:marLeft w:val="0"/>
      <w:marRight w:val="0"/>
      <w:marTop w:val="0"/>
      <w:marBottom w:val="0"/>
      <w:divBdr>
        <w:top w:val="none" w:sz="0" w:space="0" w:color="auto"/>
        <w:left w:val="none" w:sz="0" w:space="0" w:color="auto"/>
        <w:bottom w:val="none" w:sz="0" w:space="0" w:color="auto"/>
        <w:right w:val="none" w:sz="0" w:space="0" w:color="auto"/>
      </w:divBdr>
      <w:divsChild>
        <w:div w:id="807623511">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049380227">
      <w:bodyDiv w:val="1"/>
      <w:marLeft w:val="0"/>
      <w:marRight w:val="0"/>
      <w:marTop w:val="0"/>
      <w:marBottom w:val="0"/>
      <w:divBdr>
        <w:top w:val="none" w:sz="0" w:space="0" w:color="auto"/>
        <w:left w:val="none" w:sz="0" w:space="0" w:color="auto"/>
        <w:bottom w:val="none" w:sz="0" w:space="0" w:color="auto"/>
        <w:right w:val="none" w:sz="0" w:space="0" w:color="auto"/>
      </w:divBdr>
    </w:div>
    <w:div w:id="1052576491">
      <w:bodyDiv w:val="1"/>
      <w:marLeft w:val="0"/>
      <w:marRight w:val="0"/>
      <w:marTop w:val="0"/>
      <w:marBottom w:val="0"/>
      <w:divBdr>
        <w:top w:val="none" w:sz="0" w:space="0" w:color="auto"/>
        <w:left w:val="none" w:sz="0" w:space="0" w:color="auto"/>
        <w:bottom w:val="none" w:sz="0" w:space="0" w:color="auto"/>
        <w:right w:val="none" w:sz="0" w:space="0" w:color="auto"/>
      </w:divBdr>
    </w:div>
    <w:div w:id="1063871482">
      <w:bodyDiv w:val="1"/>
      <w:marLeft w:val="0"/>
      <w:marRight w:val="0"/>
      <w:marTop w:val="0"/>
      <w:marBottom w:val="0"/>
      <w:divBdr>
        <w:top w:val="none" w:sz="0" w:space="0" w:color="auto"/>
        <w:left w:val="none" w:sz="0" w:space="0" w:color="auto"/>
        <w:bottom w:val="none" w:sz="0" w:space="0" w:color="auto"/>
        <w:right w:val="none" w:sz="0" w:space="0" w:color="auto"/>
      </w:divBdr>
    </w:div>
    <w:div w:id="1080954264">
      <w:bodyDiv w:val="1"/>
      <w:marLeft w:val="0"/>
      <w:marRight w:val="0"/>
      <w:marTop w:val="0"/>
      <w:marBottom w:val="0"/>
      <w:divBdr>
        <w:top w:val="none" w:sz="0" w:space="0" w:color="auto"/>
        <w:left w:val="none" w:sz="0" w:space="0" w:color="auto"/>
        <w:bottom w:val="none" w:sz="0" w:space="0" w:color="auto"/>
        <w:right w:val="none" w:sz="0" w:space="0" w:color="auto"/>
      </w:divBdr>
      <w:divsChild>
        <w:div w:id="1005672123">
          <w:marLeft w:val="0"/>
          <w:marRight w:val="0"/>
          <w:marTop w:val="0"/>
          <w:marBottom w:val="0"/>
          <w:divBdr>
            <w:top w:val="none" w:sz="0" w:space="0" w:color="auto"/>
            <w:left w:val="none" w:sz="0" w:space="0" w:color="auto"/>
            <w:bottom w:val="none" w:sz="0" w:space="0" w:color="auto"/>
            <w:right w:val="none" w:sz="0" w:space="0" w:color="auto"/>
          </w:divBdr>
          <w:divsChild>
            <w:div w:id="1835416225">
              <w:marLeft w:val="0"/>
              <w:marRight w:val="0"/>
              <w:marTop w:val="0"/>
              <w:marBottom w:val="0"/>
              <w:divBdr>
                <w:top w:val="none" w:sz="0" w:space="0" w:color="auto"/>
                <w:left w:val="none" w:sz="0" w:space="0" w:color="auto"/>
                <w:bottom w:val="none" w:sz="0" w:space="0" w:color="auto"/>
                <w:right w:val="none" w:sz="0" w:space="0" w:color="auto"/>
              </w:divBdr>
              <w:divsChild>
                <w:div w:id="687408835">
                  <w:marLeft w:val="0"/>
                  <w:marRight w:val="0"/>
                  <w:marTop w:val="0"/>
                  <w:marBottom w:val="0"/>
                  <w:divBdr>
                    <w:top w:val="none" w:sz="0" w:space="0" w:color="auto"/>
                    <w:left w:val="none" w:sz="0" w:space="0" w:color="auto"/>
                    <w:bottom w:val="none" w:sz="0" w:space="0" w:color="auto"/>
                    <w:right w:val="none" w:sz="0" w:space="0" w:color="auto"/>
                  </w:divBdr>
                  <w:divsChild>
                    <w:div w:id="377705662">
                      <w:marLeft w:val="0"/>
                      <w:marRight w:val="0"/>
                      <w:marTop w:val="0"/>
                      <w:marBottom w:val="0"/>
                      <w:divBdr>
                        <w:top w:val="none" w:sz="0" w:space="0" w:color="auto"/>
                        <w:left w:val="none" w:sz="0" w:space="0" w:color="auto"/>
                        <w:bottom w:val="none" w:sz="0" w:space="0" w:color="auto"/>
                        <w:right w:val="none" w:sz="0" w:space="0" w:color="auto"/>
                      </w:divBdr>
                      <w:divsChild>
                        <w:div w:id="51125938">
                          <w:marLeft w:val="0"/>
                          <w:marRight w:val="0"/>
                          <w:marTop w:val="0"/>
                          <w:marBottom w:val="0"/>
                          <w:divBdr>
                            <w:top w:val="none" w:sz="0" w:space="0" w:color="auto"/>
                            <w:left w:val="none" w:sz="0" w:space="0" w:color="auto"/>
                            <w:bottom w:val="none" w:sz="0" w:space="0" w:color="auto"/>
                            <w:right w:val="none" w:sz="0" w:space="0" w:color="auto"/>
                          </w:divBdr>
                          <w:divsChild>
                            <w:div w:id="952175383">
                              <w:marLeft w:val="-240"/>
                              <w:marRight w:val="-120"/>
                              <w:marTop w:val="0"/>
                              <w:marBottom w:val="0"/>
                              <w:divBdr>
                                <w:top w:val="none" w:sz="0" w:space="0" w:color="auto"/>
                                <w:left w:val="none" w:sz="0" w:space="0" w:color="auto"/>
                                <w:bottom w:val="none" w:sz="0" w:space="0" w:color="auto"/>
                                <w:right w:val="none" w:sz="0" w:space="0" w:color="auto"/>
                              </w:divBdr>
                              <w:divsChild>
                                <w:div w:id="1423187685">
                                  <w:marLeft w:val="0"/>
                                  <w:marRight w:val="0"/>
                                  <w:marTop w:val="0"/>
                                  <w:marBottom w:val="60"/>
                                  <w:divBdr>
                                    <w:top w:val="none" w:sz="0" w:space="0" w:color="auto"/>
                                    <w:left w:val="none" w:sz="0" w:space="0" w:color="auto"/>
                                    <w:bottom w:val="none" w:sz="0" w:space="0" w:color="auto"/>
                                    <w:right w:val="none" w:sz="0" w:space="0" w:color="auto"/>
                                  </w:divBdr>
                                  <w:divsChild>
                                    <w:div w:id="306514697">
                                      <w:marLeft w:val="0"/>
                                      <w:marRight w:val="0"/>
                                      <w:marTop w:val="0"/>
                                      <w:marBottom w:val="0"/>
                                      <w:divBdr>
                                        <w:top w:val="none" w:sz="0" w:space="0" w:color="auto"/>
                                        <w:left w:val="none" w:sz="0" w:space="0" w:color="auto"/>
                                        <w:bottom w:val="none" w:sz="0" w:space="0" w:color="auto"/>
                                        <w:right w:val="none" w:sz="0" w:space="0" w:color="auto"/>
                                      </w:divBdr>
                                      <w:divsChild>
                                        <w:div w:id="882641531">
                                          <w:marLeft w:val="0"/>
                                          <w:marRight w:val="0"/>
                                          <w:marTop w:val="0"/>
                                          <w:marBottom w:val="0"/>
                                          <w:divBdr>
                                            <w:top w:val="none" w:sz="0" w:space="0" w:color="auto"/>
                                            <w:left w:val="none" w:sz="0" w:space="0" w:color="auto"/>
                                            <w:bottom w:val="none" w:sz="0" w:space="0" w:color="auto"/>
                                            <w:right w:val="none" w:sz="0" w:space="0" w:color="auto"/>
                                          </w:divBdr>
                                          <w:divsChild>
                                            <w:div w:id="916980751">
                                              <w:marLeft w:val="0"/>
                                              <w:marRight w:val="0"/>
                                              <w:marTop w:val="0"/>
                                              <w:marBottom w:val="0"/>
                                              <w:divBdr>
                                                <w:top w:val="none" w:sz="0" w:space="0" w:color="auto"/>
                                                <w:left w:val="none" w:sz="0" w:space="0" w:color="auto"/>
                                                <w:bottom w:val="none" w:sz="0" w:space="0" w:color="auto"/>
                                                <w:right w:val="none" w:sz="0" w:space="0" w:color="auto"/>
                                              </w:divBdr>
                                              <w:divsChild>
                                                <w:div w:id="14638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6891629">
          <w:marLeft w:val="0"/>
          <w:marRight w:val="0"/>
          <w:marTop w:val="0"/>
          <w:marBottom w:val="0"/>
          <w:divBdr>
            <w:top w:val="none" w:sz="0" w:space="0" w:color="auto"/>
            <w:left w:val="none" w:sz="0" w:space="0" w:color="auto"/>
            <w:bottom w:val="none" w:sz="0" w:space="0" w:color="auto"/>
            <w:right w:val="none" w:sz="0" w:space="0" w:color="auto"/>
          </w:divBdr>
          <w:divsChild>
            <w:div w:id="1884903799">
              <w:marLeft w:val="0"/>
              <w:marRight w:val="0"/>
              <w:marTop w:val="0"/>
              <w:marBottom w:val="360"/>
              <w:divBdr>
                <w:top w:val="none" w:sz="0" w:space="0" w:color="auto"/>
                <w:left w:val="none" w:sz="0" w:space="0" w:color="auto"/>
                <w:bottom w:val="none" w:sz="0" w:space="0" w:color="auto"/>
                <w:right w:val="none" w:sz="0" w:space="0" w:color="auto"/>
              </w:divBdr>
              <w:divsChild>
                <w:div w:id="188612838">
                  <w:marLeft w:val="0"/>
                  <w:marRight w:val="0"/>
                  <w:marTop w:val="0"/>
                  <w:marBottom w:val="0"/>
                  <w:divBdr>
                    <w:top w:val="none" w:sz="0" w:space="0" w:color="auto"/>
                    <w:left w:val="none" w:sz="0" w:space="0" w:color="auto"/>
                    <w:bottom w:val="none" w:sz="0" w:space="0" w:color="auto"/>
                    <w:right w:val="none" w:sz="0" w:space="0" w:color="auto"/>
                  </w:divBdr>
                  <w:divsChild>
                    <w:div w:id="846024102">
                      <w:marLeft w:val="0"/>
                      <w:marRight w:val="0"/>
                      <w:marTop w:val="0"/>
                      <w:marBottom w:val="0"/>
                      <w:divBdr>
                        <w:top w:val="none" w:sz="0" w:space="0" w:color="auto"/>
                        <w:left w:val="none" w:sz="0" w:space="0" w:color="auto"/>
                        <w:bottom w:val="none" w:sz="0" w:space="0" w:color="auto"/>
                        <w:right w:val="none" w:sz="0" w:space="0" w:color="auto"/>
                      </w:divBdr>
                      <w:divsChild>
                        <w:div w:id="1070468148">
                          <w:marLeft w:val="0"/>
                          <w:marRight w:val="0"/>
                          <w:marTop w:val="0"/>
                          <w:marBottom w:val="0"/>
                          <w:divBdr>
                            <w:top w:val="none" w:sz="0" w:space="0" w:color="auto"/>
                            <w:left w:val="none" w:sz="0" w:space="0" w:color="auto"/>
                            <w:bottom w:val="none" w:sz="0" w:space="0" w:color="auto"/>
                            <w:right w:val="none" w:sz="0" w:space="0" w:color="auto"/>
                          </w:divBdr>
                          <w:divsChild>
                            <w:div w:id="1829443419">
                              <w:marLeft w:val="0"/>
                              <w:marRight w:val="120"/>
                              <w:marTop w:val="0"/>
                              <w:marBottom w:val="0"/>
                              <w:divBdr>
                                <w:top w:val="none" w:sz="0" w:space="0" w:color="auto"/>
                                <w:left w:val="none" w:sz="0" w:space="0" w:color="auto"/>
                                <w:bottom w:val="none" w:sz="0" w:space="0" w:color="auto"/>
                                <w:right w:val="none" w:sz="0" w:space="0" w:color="auto"/>
                              </w:divBdr>
                              <w:divsChild>
                                <w:div w:id="1497916626">
                                  <w:marLeft w:val="-300"/>
                                  <w:marRight w:val="0"/>
                                  <w:marTop w:val="0"/>
                                  <w:marBottom w:val="0"/>
                                  <w:divBdr>
                                    <w:top w:val="none" w:sz="0" w:space="0" w:color="auto"/>
                                    <w:left w:val="none" w:sz="0" w:space="0" w:color="auto"/>
                                    <w:bottom w:val="none" w:sz="0" w:space="0" w:color="auto"/>
                                    <w:right w:val="none" w:sz="0" w:space="0" w:color="auto"/>
                                  </w:divBdr>
                                </w:div>
                              </w:divsChild>
                            </w:div>
                            <w:div w:id="444035285">
                              <w:marLeft w:val="-240"/>
                              <w:marRight w:val="-120"/>
                              <w:marTop w:val="0"/>
                              <w:marBottom w:val="0"/>
                              <w:divBdr>
                                <w:top w:val="none" w:sz="0" w:space="0" w:color="auto"/>
                                <w:left w:val="none" w:sz="0" w:space="0" w:color="auto"/>
                                <w:bottom w:val="none" w:sz="0" w:space="0" w:color="auto"/>
                                <w:right w:val="none" w:sz="0" w:space="0" w:color="auto"/>
                              </w:divBdr>
                              <w:divsChild>
                                <w:div w:id="1156385653">
                                  <w:marLeft w:val="0"/>
                                  <w:marRight w:val="0"/>
                                  <w:marTop w:val="0"/>
                                  <w:marBottom w:val="60"/>
                                  <w:divBdr>
                                    <w:top w:val="none" w:sz="0" w:space="0" w:color="auto"/>
                                    <w:left w:val="none" w:sz="0" w:space="0" w:color="auto"/>
                                    <w:bottom w:val="none" w:sz="0" w:space="0" w:color="auto"/>
                                    <w:right w:val="none" w:sz="0" w:space="0" w:color="auto"/>
                                  </w:divBdr>
                                  <w:divsChild>
                                    <w:div w:id="417025198">
                                      <w:marLeft w:val="0"/>
                                      <w:marRight w:val="0"/>
                                      <w:marTop w:val="0"/>
                                      <w:marBottom w:val="0"/>
                                      <w:divBdr>
                                        <w:top w:val="none" w:sz="0" w:space="0" w:color="auto"/>
                                        <w:left w:val="none" w:sz="0" w:space="0" w:color="auto"/>
                                        <w:bottom w:val="none" w:sz="0" w:space="0" w:color="auto"/>
                                        <w:right w:val="none" w:sz="0" w:space="0" w:color="auto"/>
                                      </w:divBdr>
                                      <w:divsChild>
                                        <w:div w:id="244536510">
                                          <w:marLeft w:val="0"/>
                                          <w:marRight w:val="0"/>
                                          <w:marTop w:val="0"/>
                                          <w:marBottom w:val="0"/>
                                          <w:divBdr>
                                            <w:top w:val="none" w:sz="0" w:space="0" w:color="auto"/>
                                            <w:left w:val="none" w:sz="0" w:space="0" w:color="auto"/>
                                            <w:bottom w:val="none" w:sz="0" w:space="0" w:color="auto"/>
                                            <w:right w:val="none" w:sz="0" w:space="0" w:color="auto"/>
                                          </w:divBdr>
                                          <w:divsChild>
                                            <w:div w:id="1901087096">
                                              <w:marLeft w:val="0"/>
                                              <w:marRight w:val="0"/>
                                              <w:marTop w:val="0"/>
                                              <w:marBottom w:val="0"/>
                                              <w:divBdr>
                                                <w:top w:val="none" w:sz="0" w:space="0" w:color="auto"/>
                                                <w:left w:val="none" w:sz="0" w:space="0" w:color="auto"/>
                                                <w:bottom w:val="none" w:sz="0" w:space="0" w:color="auto"/>
                                                <w:right w:val="none" w:sz="0" w:space="0" w:color="auto"/>
                                              </w:divBdr>
                                              <w:divsChild>
                                                <w:div w:id="518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9546179">
      <w:bodyDiv w:val="1"/>
      <w:marLeft w:val="0"/>
      <w:marRight w:val="0"/>
      <w:marTop w:val="0"/>
      <w:marBottom w:val="0"/>
      <w:divBdr>
        <w:top w:val="none" w:sz="0" w:space="0" w:color="auto"/>
        <w:left w:val="none" w:sz="0" w:space="0" w:color="auto"/>
        <w:bottom w:val="none" w:sz="0" w:space="0" w:color="auto"/>
        <w:right w:val="none" w:sz="0" w:space="0" w:color="auto"/>
      </w:divBdr>
    </w:div>
    <w:div w:id="1161265011">
      <w:bodyDiv w:val="1"/>
      <w:marLeft w:val="0"/>
      <w:marRight w:val="0"/>
      <w:marTop w:val="0"/>
      <w:marBottom w:val="0"/>
      <w:divBdr>
        <w:top w:val="none" w:sz="0" w:space="0" w:color="auto"/>
        <w:left w:val="none" w:sz="0" w:space="0" w:color="auto"/>
        <w:bottom w:val="none" w:sz="0" w:space="0" w:color="auto"/>
        <w:right w:val="none" w:sz="0" w:space="0" w:color="auto"/>
      </w:divBdr>
    </w:div>
    <w:div w:id="1193226623">
      <w:bodyDiv w:val="1"/>
      <w:marLeft w:val="0"/>
      <w:marRight w:val="0"/>
      <w:marTop w:val="0"/>
      <w:marBottom w:val="0"/>
      <w:divBdr>
        <w:top w:val="none" w:sz="0" w:space="0" w:color="auto"/>
        <w:left w:val="none" w:sz="0" w:space="0" w:color="auto"/>
        <w:bottom w:val="none" w:sz="0" w:space="0" w:color="auto"/>
        <w:right w:val="none" w:sz="0" w:space="0" w:color="auto"/>
      </w:divBdr>
    </w:div>
    <w:div w:id="1214806537">
      <w:bodyDiv w:val="1"/>
      <w:marLeft w:val="0"/>
      <w:marRight w:val="0"/>
      <w:marTop w:val="0"/>
      <w:marBottom w:val="0"/>
      <w:divBdr>
        <w:top w:val="none" w:sz="0" w:space="0" w:color="auto"/>
        <w:left w:val="none" w:sz="0" w:space="0" w:color="auto"/>
        <w:bottom w:val="none" w:sz="0" w:space="0" w:color="auto"/>
        <w:right w:val="none" w:sz="0" w:space="0" w:color="auto"/>
      </w:divBdr>
    </w:div>
    <w:div w:id="1270702294">
      <w:bodyDiv w:val="1"/>
      <w:marLeft w:val="0"/>
      <w:marRight w:val="0"/>
      <w:marTop w:val="0"/>
      <w:marBottom w:val="0"/>
      <w:divBdr>
        <w:top w:val="none" w:sz="0" w:space="0" w:color="auto"/>
        <w:left w:val="none" w:sz="0" w:space="0" w:color="auto"/>
        <w:bottom w:val="none" w:sz="0" w:space="0" w:color="auto"/>
        <w:right w:val="none" w:sz="0" w:space="0" w:color="auto"/>
      </w:divBdr>
    </w:div>
    <w:div w:id="1311443080">
      <w:bodyDiv w:val="1"/>
      <w:marLeft w:val="0"/>
      <w:marRight w:val="0"/>
      <w:marTop w:val="0"/>
      <w:marBottom w:val="0"/>
      <w:divBdr>
        <w:top w:val="none" w:sz="0" w:space="0" w:color="auto"/>
        <w:left w:val="none" w:sz="0" w:space="0" w:color="auto"/>
        <w:bottom w:val="none" w:sz="0" w:space="0" w:color="auto"/>
        <w:right w:val="none" w:sz="0" w:space="0" w:color="auto"/>
      </w:divBdr>
      <w:divsChild>
        <w:div w:id="844366286">
          <w:marLeft w:val="0"/>
          <w:marRight w:val="0"/>
          <w:marTop w:val="0"/>
          <w:marBottom w:val="0"/>
          <w:divBdr>
            <w:top w:val="none" w:sz="0" w:space="0" w:color="auto"/>
            <w:left w:val="none" w:sz="0" w:space="0" w:color="auto"/>
            <w:bottom w:val="none" w:sz="0" w:space="0" w:color="auto"/>
            <w:right w:val="none" w:sz="0" w:space="0" w:color="auto"/>
          </w:divBdr>
          <w:divsChild>
            <w:div w:id="332299774">
              <w:marLeft w:val="0"/>
              <w:marRight w:val="0"/>
              <w:marTop w:val="0"/>
              <w:marBottom w:val="0"/>
              <w:divBdr>
                <w:top w:val="none" w:sz="0" w:space="0" w:color="auto"/>
                <w:left w:val="none" w:sz="0" w:space="0" w:color="auto"/>
                <w:bottom w:val="none" w:sz="0" w:space="0" w:color="auto"/>
                <w:right w:val="none" w:sz="0" w:space="0" w:color="auto"/>
              </w:divBdr>
              <w:divsChild>
                <w:div w:id="20075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1221">
      <w:bodyDiv w:val="1"/>
      <w:marLeft w:val="0"/>
      <w:marRight w:val="0"/>
      <w:marTop w:val="0"/>
      <w:marBottom w:val="0"/>
      <w:divBdr>
        <w:top w:val="none" w:sz="0" w:space="0" w:color="auto"/>
        <w:left w:val="none" w:sz="0" w:space="0" w:color="auto"/>
        <w:bottom w:val="none" w:sz="0" w:space="0" w:color="auto"/>
        <w:right w:val="none" w:sz="0" w:space="0" w:color="auto"/>
      </w:divBdr>
    </w:div>
    <w:div w:id="1437484932">
      <w:bodyDiv w:val="1"/>
      <w:marLeft w:val="0"/>
      <w:marRight w:val="0"/>
      <w:marTop w:val="0"/>
      <w:marBottom w:val="0"/>
      <w:divBdr>
        <w:top w:val="none" w:sz="0" w:space="0" w:color="auto"/>
        <w:left w:val="none" w:sz="0" w:space="0" w:color="auto"/>
        <w:bottom w:val="none" w:sz="0" w:space="0" w:color="auto"/>
        <w:right w:val="none" w:sz="0" w:space="0" w:color="auto"/>
      </w:divBdr>
      <w:divsChild>
        <w:div w:id="1245216329">
          <w:marLeft w:val="0"/>
          <w:marRight w:val="0"/>
          <w:marTop w:val="0"/>
          <w:marBottom w:val="0"/>
          <w:divBdr>
            <w:top w:val="none" w:sz="0" w:space="0" w:color="auto"/>
            <w:left w:val="none" w:sz="0" w:space="0" w:color="auto"/>
            <w:bottom w:val="none" w:sz="0" w:space="0" w:color="auto"/>
            <w:right w:val="none" w:sz="0" w:space="0" w:color="auto"/>
          </w:divBdr>
          <w:divsChild>
            <w:div w:id="992178743">
              <w:marLeft w:val="0"/>
              <w:marRight w:val="0"/>
              <w:marTop w:val="0"/>
              <w:marBottom w:val="0"/>
              <w:divBdr>
                <w:top w:val="none" w:sz="0" w:space="0" w:color="auto"/>
                <w:left w:val="none" w:sz="0" w:space="0" w:color="auto"/>
                <w:bottom w:val="none" w:sz="0" w:space="0" w:color="auto"/>
                <w:right w:val="none" w:sz="0" w:space="0" w:color="auto"/>
              </w:divBdr>
              <w:divsChild>
                <w:div w:id="2272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5618">
      <w:bodyDiv w:val="1"/>
      <w:marLeft w:val="0"/>
      <w:marRight w:val="0"/>
      <w:marTop w:val="0"/>
      <w:marBottom w:val="0"/>
      <w:divBdr>
        <w:top w:val="none" w:sz="0" w:space="0" w:color="auto"/>
        <w:left w:val="none" w:sz="0" w:space="0" w:color="auto"/>
        <w:bottom w:val="none" w:sz="0" w:space="0" w:color="auto"/>
        <w:right w:val="none" w:sz="0" w:space="0" w:color="auto"/>
      </w:divBdr>
    </w:div>
    <w:div w:id="1472551906">
      <w:bodyDiv w:val="1"/>
      <w:marLeft w:val="0"/>
      <w:marRight w:val="0"/>
      <w:marTop w:val="0"/>
      <w:marBottom w:val="0"/>
      <w:divBdr>
        <w:top w:val="none" w:sz="0" w:space="0" w:color="auto"/>
        <w:left w:val="none" w:sz="0" w:space="0" w:color="auto"/>
        <w:bottom w:val="none" w:sz="0" w:space="0" w:color="auto"/>
        <w:right w:val="none" w:sz="0" w:space="0" w:color="auto"/>
      </w:divBdr>
    </w:div>
    <w:div w:id="1580140878">
      <w:bodyDiv w:val="1"/>
      <w:marLeft w:val="0"/>
      <w:marRight w:val="0"/>
      <w:marTop w:val="0"/>
      <w:marBottom w:val="0"/>
      <w:divBdr>
        <w:top w:val="none" w:sz="0" w:space="0" w:color="auto"/>
        <w:left w:val="none" w:sz="0" w:space="0" w:color="auto"/>
        <w:bottom w:val="none" w:sz="0" w:space="0" w:color="auto"/>
        <w:right w:val="none" w:sz="0" w:space="0" w:color="auto"/>
      </w:divBdr>
    </w:div>
    <w:div w:id="1594194998">
      <w:bodyDiv w:val="1"/>
      <w:marLeft w:val="0"/>
      <w:marRight w:val="0"/>
      <w:marTop w:val="0"/>
      <w:marBottom w:val="0"/>
      <w:divBdr>
        <w:top w:val="none" w:sz="0" w:space="0" w:color="auto"/>
        <w:left w:val="none" w:sz="0" w:space="0" w:color="auto"/>
        <w:bottom w:val="none" w:sz="0" w:space="0" w:color="auto"/>
        <w:right w:val="none" w:sz="0" w:space="0" w:color="auto"/>
      </w:divBdr>
    </w:div>
    <w:div w:id="1636400711">
      <w:bodyDiv w:val="1"/>
      <w:marLeft w:val="0"/>
      <w:marRight w:val="0"/>
      <w:marTop w:val="0"/>
      <w:marBottom w:val="0"/>
      <w:divBdr>
        <w:top w:val="none" w:sz="0" w:space="0" w:color="auto"/>
        <w:left w:val="none" w:sz="0" w:space="0" w:color="auto"/>
        <w:bottom w:val="none" w:sz="0" w:space="0" w:color="auto"/>
        <w:right w:val="none" w:sz="0" w:space="0" w:color="auto"/>
      </w:divBdr>
    </w:div>
    <w:div w:id="1652752674">
      <w:bodyDiv w:val="1"/>
      <w:marLeft w:val="0"/>
      <w:marRight w:val="0"/>
      <w:marTop w:val="0"/>
      <w:marBottom w:val="0"/>
      <w:divBdr>
        <w:top w:val="none" w:sz="0" w:space="0" w:color="auto"/>
        <w:left w:val="none" w:sz="0" w:space="0" w:color="auto"/>
        <w:bottom w:val="none" w:sz="0" w:space="0" w:color="auto"/>
        <w:right w:val="none" w:sz="0" w:space="0" w:color="auto"/>
      </w:divBdr>
    </w:div>
    <w:div w:id="1717316381">
      <w:bodyDiv w:val="1"/>
      <w:marLeft w:val="0"/>
      <w:marRight w:val="0"/>
      <w:marTop w:val="0"/>
      <w:marBottom w:val="0"/>
      <w:divBdr>
        <w:top w:val="none" w:sz="0" w:space="0" w:color="auto"/>
        <w:left w:val="none" w:sz="0" w:space="0" w:color="auto"/>
        <w:bottom w:val="none" w:sz="0" w:space="0" w:color="auto"/>
        <w:right w:val="none" w:sz="0" w:space="0" w:color="auto"/>
      </w:divBdr>
    </w:div>
    <w:div w:id="1726759701">
      <w:bodyDiv w:val="1"/>
      <w:marLeft w:val="0"/>
      <w:marRight w:val="0"/>
      <w:marTop w:val="0"/>
      <w:marBottom w:val="0"/>
      <w:divBdr>
        <w:top w:val="none" w:sz="0" w:space="0" w:color="auto"/>
        <w:left w:val="none" w:sz="0" w:space="0" w:color="auto"/>
        <w:bottom w:val="none" w:sz="0" w:space="0" w:color="auto"/>
        <w:right w:val="none" w:sz="0" w:space="0" w:color="auto"/>
      </w:divBdr>
    </w:div>
    <w:div w:id="1751151112">
      <w:bodyDiv w:val="1"/>
      <w:marLeft w:val="0"/>
      <w:marRight w:val="0"/>
      <w:marTop w:val="0"/>
      <w:marBottom w:val="0"/>
      <w:divBdr>
        <w:top w:val="none" w:sz="0" w:space="0" w:color="auto"/>
        <w:left w:val="none" w:sz="0" w:space="0" w:color="auto"/>
        <w:bottom w:val="none" w:sz="0" w:space="0" w:color="auto"/>
        <w:right w:val="none" w:sz="0" w:space="0" w:color="auto"/>
      </w:divBdr>
    </w:div>
    <w:div w:id="1785810568">
      <w:bodyDiv w:val="1"/>
      <w:marLeft w:val="0"/>
      <w:marRight w:val="0"/>
      <w:marTop w:val="0"/>
      <w:marBottom w:val="0"/>
      <w:divBdr>
        <w:top w:val="none" w:sz="0" w:space="0" w:color="auto"/>
        <w:left w:val="none" w:sz="0" w:space="0" w:color="auto"/>
        <w:bottom w:val="none" w:sz="0" w:space="0" w:color="auto"/>
        <w:right w:val="none" w:sz="0" w:space="0" w:color="auto"/>
      </w:divBdr>
      <w:divsChild>
        <w:div w:id="585656540">
          <w:marLeft w:val="547"/>
          <w:marRight w:val="0"/>
          <w:marTop w:val="220"/>
          <w:marBottom w:val="0"/>
          <w:divBdr>
            <w:top w:val="none" w:sz="0" w:space="0" w:color="auto"/>
            <w:left w:val="none" w:sz="0" w:space="0" w:color="auto"/>
            <w:bottom w:val="none" w:sz="0" w:space="0" w:color="auto"/>
            <w:right w:val="none" w:sz="0" w:space="0" w:color="auto"/>
          </w:divBdr>
        </w:div>
      </w:divsChild>
    </w:div>
    <w:div w:id="1829327144">
      <w:bodyDiv w:val="1"/>
      <w:marLeft w:val="0"/>
      <w:marRight w:val="0"/>
      <w:marTop w:val="0"/>
      <w:marBottom w:val="0"/>
      <w:divBdr>
        <w:top w:val="none" w:sz="0" w:space="0" w:color="auto"/>
        <w:left w:val="none" w:sz="0" w:space="0" w:color="auto"/>
        <w:bottom w:val="none" w:sz="0" w:space="0" w:color="auto"/>
        <w:right w:val="none" w:sz="0" w:space="0" w:color="auto"/>
      </w:divBdr>
    </w:div>
    <w:div w:id="1844080828">
      <w:bodyDiv w:val="1"/>
      <w:marLeft w:val="0"/>
      <w:marRight w:val="0"/>
      <w:marTop w:val="0"/>
      <w:marBottom w:val="0"/>
      <w:divBdr>
        <w:top w:val="none" w:sz="0" w:space="0" w:color="auto"/>
        <w:left w:val="none" w:sz="0" w:space="0" w:color="auto"/>
        <w:bottom w:val="none" w:sz="0" w:space="0" w:color="auto"/>
        <w:right w:val="none" w:sz="0" w:space="0" w:color="auto"/>
      </w:divBdr>
    </w:div>
    <w:div w:id="1867332112">
      <w:bodyDiv w:val="1"/>
      <w:marLeft w:val="0"/>
      <w:marRight w:val="0"/>
      <w:marTop w:val="0"/>
      <w:marBottom w:val="0"/>
      <w:divBdr>
        <w:top w:val="none" w:sz="0" w:space="0" w:color="auto"/>
        <w:left w:val="none" w:sz="0" w:space="0" w:color="auto"/>
        <w:bottom w:val="none" w:sz="0" w:space="0" w:color="auto"/>
        <w:right w:val="none" w:sz="0" w:space="0" w:color="auto"/>
      </w:divBdr>
    </w:div>
    <w:div w:id="1893036525">
      <w:bodyDiv w:val="1"/>
      <w:marLeft w:val="0"/>
      <w:marRight w:val="0"/>
      <w:marTop w:val="0"/>
      <w:marBottom w:val="0"/>
      <w:divBdr>
        <w:top w:val="none" w:sz="0" w:space="0" w:color="auto"/>
        <w:left w:val="none" w:sz="0" w:space="0" w:color="auto"/>
        <w:bottom w:val="none" w:sz="0" w:space="0" w:color="auto"/>
        <w:right w:val="none" w:sz="0" w:space="0" w:color="auto"/>
      </w:divBdr>
    </w:div>
    <w:div w:id="1948274543">
      <w:bodyDiv w:val="1"/>
      <w:marLeft w:val="0"/>
      <w:marRight w:val="0"/>
      <w:marTop w:val="0"/>
      <w:marBottom w:val="0"/>
      <w:divBdr>
        <w:top w:val="none" w:sz="0" w:space="0" w:color="auto"/>
        <w:left w:val="none" w:sz="0" w:space="0" w:color="auto"/>
        <w:bottom w:val="none" w:sz="0" w:space="0" w:color="auto"/>
        <w:right w:val="none" w:sz="0" w:space="0" w:color="auto"/>
      </w:divBdr>
      <w:divsChild>
        <w:div w:id="232274823">
          <w:marLeft w:val="360"/>
          <w:marRight w:val="0"/>
          <w:marTop w:val="200"/>
          <w:marBottom w:val="0"/>
          <w:divBdr>
            <w:top w:val="none" w:sz="0" w:space="0" w:color="auto"/>
            <w:left w:val="none" w:sz="0" w:space="0" w:color="auto"/>
            <w:bottom w:val="none" w:sz="0" w:space="0" w:color="auto"/>
            <w:right w:val="none" w:sz="0" w:space="0" w:color="auto"/>
          </w:divBdr>
        </w:div>
        <w:div w:id="1347096695">
          <w:marLeft w:val="360"/>
          <w:marRight w:val="0"/>
          <w:marTop w:val="200"/>
          <w:marBottom w:val="0"/>
          <w:divBdr>
            <w:top w:val="none" w:sz="0" w:space="0" w:color="auto"/>
            <w:left w:val="none" w:sz="0" w:space="0" w:color="auto"/>
            <w:bottom w:val="none" w:sz="0" w:space="0" w:color="auto"/>
            <w:right w:val="none" w:sz="0" w:space="0" w:color="auto"/>
          </w:divBdr>
        </w:div>
        <w:div w:id="1008408051">
          <w:marLeft w:val="1080"/>
          <w:marRight w:val="0"/>
          <w:marTop w:val="100"/>
          <w:marBottom w:val="0"/>
          <w:divBdr>
            <w:top w:val="none" w:sz="0" w:space="0" w:color="auto"/>
            <w:left w:val="none" w:sz="0" w:space="0" w:color="auto"/>
            <w:bottom w:val="none" w:sz="0" w:space="0" w:color="auto"/>
            <w:right w:val="none" w:sz="0" w:space="0" w:color="auto"/>
          </w:divBdr>
        </w:div>
        <w:div w:id="719981226">
          <w:marLeft w:val="1080"/>
          <w:marRight w:val="0"/>
          <w:marTop w:val="100"/>
          <w:marBottom w:val="0"/>
          <w:divBdr>
            <w:top w:val="none" w:sz="0" w:space="0" w:color="auto"/>
            <w:left w:val="none" w:sz="0" w:space="0" w:color="auto"/>
            <w:bottom w:val="none" w:sz="0" w:space="0" w:color="auto"/>
            <w:right w:val="none" w:sz="0" w:space="0" w:color="auto"/>
          </w:divBdr>
        </w:div>
        <w:div w:id="825705963">
          <w:marLeft w:val="360"/>
          <w:marRight w:val="0"/>
          <w:marTop w:val="200"/>
          <w:marBottom w:val="0"/>
          <w:divBdr>
            <w:top w:val="none" w:sz="0" w:space="0" w:color="auto"/>
            <w:left w:val="none" w:sz="0" w:space="0" w:color="auto"/>
            <w:bottom w:val="none" w:sz="0" w:space="0" w:color="auto"/>
            <w:right w:val="none" w:sz="0" w:space="0" w:color="auto"/>
          </w:divBdr>
        </w:div>
        <w:div w:id="311914811">
          <w:marLeft w:val="360"/>
          <w:marRight w:val="0"/>
          <w:marTop w:val="200"/>
          <w:marBottom w:val="0"/>
          <w:divBdr>
            <w:top w:val="none" w:sz="0" w:space="0" w:color="auto"/>
            <w:left w:val="none" w:sz="0" w:space="0" w:color="auto"/>
            <w:bottom w:val="none" w:sz="0" w:space="0" w:color="auto"/>
            <w:right w:val="none" w:sz="0" w:space="0" w:color="auto"/>
          </w:divBdr>
        </w:div>
        <w:div w:id="985016177">
          <w:marLeft w:val="1080"/>
          <w:marRight w:val="0"/>
          <w:marTop w:val="100"/>
          <w:marBottom w:val="0"/>
          <w:divBdr>
            <w:top w:val="none" w:sz="0" w:space="0" w:color="auto"/>
            <w:left w:val="none" w:sz="0" w:space="0" w:color="auto"/>
            <w:bottom w:val="none" w:sz="0" w:space="0" w:color="auto"/>
            <w:right w:val="none" w:sz="0" w:space="0" w:color="auto"/>
          </w:divBdr>
        </w:div>
        <w:div w:id="2124156198">
          <w:marLeft w:val="360"/>
          <w:marRight w:val="0"/>
          <w:marTop w:val="200"/>
          <w:marBottom w:val="0"/>
          <w:divBdr>
            <w:top w:val="none" w:sz="0" w:space="0" w:color="auto"/>
            <w:left w:val="none" w:sz="0" w:space="0" w:color="auto"/>
            <w:bottom w:val="none" w:sz="0" w:space="0" w:color="auto"/>
            <w:right w:val="none" w:sz="0" w:space="0" w:color="auto"/>
          </w:divBdr>
        </w:div>
      </w:divsChild>
    </w:div>
    <w:div w:id="1952783460">
      <w:bodyDiv w:val="1"/>
      <w:marLeft w:val="0"/>
      <w:marRight w:val="0"/>
      <w:marTop w:val="0"/>
      <w:marBottom w:val="0"/>
      <w:divBdr>
        <w:top w:val="none" w:sz="0" w:space="0" w:color="auto"/>
        <w:left w:val="none" w:sz="0" w:space="0" w:color="auto"/>
        <w:bottom w:val="none" w:sz="0" w:space="0" w:color="auto"/>
        <w:right w:val="none" w:sz="0" w:space="0" w:color="auto"/>
      </w:divBdr>
    </w:div>
    <w:div w:id="2052727765">
      <w:bodyDiv w:val="1"/>
      <w:marLeft w:val="0"/>
      <w:marRight w:val="0"/>
      <w:marTop w:val="0"/>
      <w:marBottom w:val="0"/>
      <w:divBdr>
        <w:top w:val="none" w:sz="0" w:space="0" w:color="auto"/>
        <w:left w:val="none" w:sz="0" w:space="0" w:color="auto"/>
        <w:bottom w:val="none" w:sz="0" w:space="0" w:color="auto"/>
        <w:right w:val="none" w:sz="0" w:space="0" w:color="auto"/>
      </w:divBdr>
      <w:divsChild>
        <w:div w:id="557862624">
          <w:marLeft w:val="0"/>
          <w:marRight w:val="0"/>
          <w:marTop w:val="0"/>
          <w:marBottom w:val="0"/>
          <w:divBdr>
            <w:top w:val="none" w:sz="0" w:space="0" w:color="auto"/>
            <w:left w:val="none" w:sz="0" w:space="0" w:color="auto"/>
            <w:bottom w:val="none" w:sz="0" w:space="0" w:color="auto"/>
            <w:right w:val="none" w:sz="0" w:space="0" w:color="auto"/>
          </w:divBdr>
          <w:divsChild>
            <w:div w:id="120729067">
              <w:marLeft w:val="0"/>
              <w:marRight w:val="0"/>
              <w:marTop w:val="0"/>
              <w:marBottom w:val="0"/>
              <w:divBdr>
                <w:top w:val="none" w:sz="0" w:space="0" w:color="auto"/>
                <w:left w:val="none" w:sz="0" w:space="0" w:color="auto"/>
                <w:bottom w:val="none" w:sz="0" w:space="0" w:color="auto"/>
                <w:right w:val="none" w:sz="0" w:space="0" w:color="auto"/>
              </w:divBdr>
              <w:divsChild>
                <w:div w:id="1345472457">
                  <w:marLeft w:val="0"/>
                  <w:marRight w:val="0"/>
                  <w:marTop w:val="0"/>
                  <w:marBottom w:val="0"/>
                  <w:divBdr>
                    <w:top w:val="none" w:sz="0" w:space="0" w:color="auto"/>
                    <w:left w:val="none" w:sz="0" w:space="0" w:color="auto"/>
                    <w:bottom w:val="none" w:sz="0" w:space="0" w:color="auto"/>
                    <w:right w:val="none" w:sz="0" w:space="0" w:color="auto"/>
                  </w:divBdr>
                  <w:divsChild>
                    <w:div w:id="1017535873">
                      <w:marLeft w:val="0"/>
                      <w:marRight w:val="0"/>
                      <w:marTop w:val="0"/>
                      <w:marBottom w:val="0"/>
                      <w:divBdr>
                        <w:top w:val="none" w:sz="0" w:space="0" w:color="auto"/>
                        <w:left w:val="none" w:sz="0" w:space="0" w:color="auto"/>
                        <w:bottom w:val="none" w:sz="0" w:space="0" w:color="auto"/>
                        <w:right w:val="none" w:sz="0" w:space="0" w:color="auto"/>
                      </w:divBdr>
                      <w:divsChild>
                        <w:div w:id="2082678041">
                          <w:marLeft w:val="0"/>
                          <w:marRight w:val="0"/>
                          <w:marTop w:val="0"/>
                          <w:marBottom w:val="0"/>
                          <w:divBdr>
                            <w:top w:val="none" w:sz="0" w:space="0" w:color="auto"/>
                            <w:left w:val="none" w:sz="0" w:space="0" w:color="auto"/>
                            <w:bottom w:val="none" w:sz="0" w:space="0" w:color="auto"/>
                            <w:right w:val="none" w:sz="0" w:space="0" w:color="auto"/>
                          </w:divBdr>
                          <w:divsChild>
                            <w:div w:id="126823814">
                              <w:marLeft w:val="-240"/>
                              <w:marRight w:val="-120"/>
                              <w:marTop w:val="0"/>
                              <w:marBottom w:val="0"/>
                              <w:divBdr>
                                <w:top w:val="none" w:sz="0" w:space="0" w:color="auto"/>
                                <w:left w:val="none" w:sz="0" w:space="0" w:color="auto"/>
                                <w:bottom w:val="none" w:sz="0" w:space="0" w:color="auto"/>
                                <w:right w:val="none" w:sz="0" w:space="0" w:color="auto"/>
                              </w:divBdr>
                              <w:divsChild>
                                <w:div w:id="2050571302">
                                  <w:marLeft w:val="0"/>
                                  <w:marRight w:val="0"/>
                                  <w:marTop w:val="0"/>
                                  <w:marBottom w:val="60"/>
                                  <w:divBdr>
                                    <w:top w:val="none" w:sz="0" w:space="0" w:color="auto"/>
                                    <w:left w:val="none" w:sz="0" w:space="0" w:color="auto"/>
                                    <w:bottom w:val="none" w:sz="0" w:space="0" w:color="auto"/>
                                    <w:right w:val="none" w:sz="0" w:space="0" w:color="auto"/>
                                  </w:divBdr>
                                  <w:divsChild>
                                    <w:div w:id="958414715">
                                      <w:marLeft w:val="0"/>
                                      <w:marRight w:val="0"/>
                                      <w:marTop w:val="0"/>
                                      <w:marBottom w:val="0"/>
                                      <w:divBdr>
                                        <w:top w:val="none" w:sz="0" w:space="0" w:color="auto"/>
                                        <w:left w:val="none" w:sz="0" w:space="0" w:color="auto"/>
                                        <w:bottom w:val="none" w:sz="0" w:space="0" w:color="auto"/>
                                        <w:right w:val="none" w:sz="0" w:space="0" w:color="auto"/>
                                      </w:divBdr>
                                      <w:divsChild>
                                        <w:div w:id="141315856">
                                          <w:marLeft w:val="0"/>
                                          <w:marRight w:val="0"/>
                                          <w:marTop w:val="0"/>
                                          <w:marBottom w:val="0"/>
                                          <w:divBdr>
                                            <w:top w:val="none" w:sz="0" w:space="0" w:color="auto"/>
                                            <w:left w:val="none" w:sz="0" w:space="0" w:color="auto"/>
                                            <w:bottom w:val="none" w:sz="0" w:space="0" w:color="auto"/>
                                            <w:right w:val="none" w:sz="0" w:space="0" w:color="auto"/>
                                          </w:divBdr>
                                          <w:divsChild>
                                            <w:div w:id="2091123539">
                                              <w:marLeft w:val="0"/>
                                              <w:marRight w:val="0"/>
                                              <w:marTop w:val="0"/>
                                              <w:marBottom w:val="0"/>
                                              <w:divBdr>
                                                <w:top w:val="none" w:sz="0" w:space="0" w:color="auto"/>
                                                <w:left w:val="none" w:sz="0" w:space="0" w:color="auto"/>
                                                <w:bottom w:val="none" w:sz="0" w:space="0" w:color="auto"/>
                                                <w:right w:val="none" w:sz="0" w:space="0" w:color="auto"/>
                                              </w:divBdr>
                                              <w:divsChild>
                                                <w:div w:id="13218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3163355">
          <w:marLeft w:val="0"/>
          <w:marRight w:val="0"/>
          <w:marTop w:val="0"/>
          <w:marBottom w:val="0"/>
          <w:divBdr>
            <w:top w:val="none" w:sz="0" w:space="0" w:color="auto"/>
            <w:left w:val="none" w:sz="0" w:space="0" w:color="auto"/>
            <w:bottom w:val="none" w:sz="0" w:space="0" w:color="auto"/>
            <w:right w:val="none" w:sz="0" w:space="0" w:color="auto"/>
          </w:divBdr>
          <w:divsChild>
            <w:div w:id="1371760658">
              <w:marLeft w:val="0"/>
              <w:marRight w:val="0"/>
              <w:marTop w:val="0"/>
              <w:marBottom w:val="0"/>
              <w:divBdr>
                <w:top w:val="none" w:sz="0" w:space="0" w:color="auto"/>
                <w:left w:val="none" w:sz="0" w:space="0" w:color="auto"/>
                <w:bottom w:val="none" w:sz="0" w:space="0" w:color="auto"/>
                <w:right w:val="none" w:sz="0" w:space="0" w:color="auto"/>
              </w:divBdr>
              <w:divsChild>
                <w:div w:id="1910382243">
                  <w:marLeft w:val="0"/>
                  <w:marRight w:val="0"/>
                  <w:marTop w:val="0"/>
                  <w:marBottom w:val="0"/>
                  <w:divBdr>
                    <w:top w:val="none" w:sz="0" w:space="0" w:color="auto"/>
                    <w:left w:val="none" w:sz="0" w:space="0" w:color="auto"/>
                    <w:bottom w:val="none" w:sz="0" w:space="0" w:color="auto"/>
                    <w:right w:val="none" w:sz="0" w:space="0" w:color="auto"/>
                  </w:divBdr>
                  <w:divsChild>
                    <w:div w:id="1725176420">
                      <w:marLeft w:val="0"/>
                      <w:marRight w:val="0"/>
                      <w:marTop w:val="0"/>
                      <w:marBottom w:val="0"/>
                      <w:divBdr>
                        <w:top w:val="none" w:sz="0" w:space="0" w:color="auto"/>
                        <w:left w:val="none" w:sz="0" w:space="0" w:color="auto"/>
                        <w:bottom w:val="none" w:sz="0" w:space="0" w:color="auto"/>
                        <w:right w:val="none" w:sz="0" w:space="0" w:color="auto"/>
                      </w:divBdr>
                      <w:divsChild>
                        <w:div w:id="1934194175">
                          <w:marLeft w:val="0"/>
                          <w:marRight w:val="0"/>
                          <w:marTop w:val="0"/>
                          <w:marBottom w:val="0"/>
                          <w:divBdr>
                            <w:top w:val="none" w:sz="0" w:space="0" w:color="auto"/>
                            <w:left w:val="none" w:sz="0" w:space="0" w:color="auto"/>
                            <w:bottom w:val="none" w:sz="0" w:space="0" w:color="auto"/>
                            <w:right w:val="none" w:sz="0" w:space="0" w:color="auto"/>
                          </w:divBdr>
                          <w:divsChild>
                            <w:div w:id="1722749328">
                              <w:marLeft w:val="0"/>
                              <w:marRight w:val="120"/>
                              <w:marTop w:val="0"/>
                              <w:marBottom w:val="0"/>
                              <w:divBdr>
                                <w:top w:val="none" w:sz="0" w:space="0" w:color="auto"/>
                                <w:left w:val="none" w:sz="0" w:space="0" w:color="auto"/>
                                <w:bottom w:val="none" w:sz="0" w:space="0" w:color="auto"/>
                                <w:right w:val="none" w:sz="0" w:space="0" w:color="auto"/>
                              </w:divBdr>
                              <w:divsChild>
                                <w:div w:id="2145731645">
                                  <w:marLeft w:val="-300"/>
                                  <w:marRight w:val="0"/>
                                  <w:marTop w:val="0"/>
                                  <w:marBottom w:val="0"/>
                                  <w:divBdr>
                                    <w:top w:val="none" w:sz="0" w:space="0" w:color="auto"/>
                                    <w:left w:val="none" w:sz="0" w:space="0" w:color="auto"/>
                                    <w:bottom w:val="none" w:sz="0" w:space="0" w:color="auto"/>
                                    <w:right w:val="none" w:sz="0" w:space="0" w:color="auto"/>
                                  </w:divBdr>
                                </w:div>
                              </w:divsChild>
                            </w:div>
                            <w:div w:id="1207137111">
                              <w:marLeft w:val="-240"/>
                              <w:marRight w:val="-120"/>
                              <w:marTop w:val="0"/>
                              <w:marBottom w:val="0"/>
                              <w:divBdr>
                                <w:top w:val="none" w:sz="0" w:space="0" w:color="auto"/>
                                <w:left w:val="none" w:sz="0" w:space="0" w:color="auto"/>
                                <w:bottom w:val="none" w:sz="0" w:space="0" w:color="auto"/>
                                <w:right w:val="none" w:sz="0" w:space="0" w:color="auto"/>
                              </w:divBdr>
                              <w:divsChild>
                                <w:div w:id="1061904873">
                                  <w:marLeft w:val="0"/>
                                  <w:marRight w:val="0"/>
                                  <w:marTop w:val="0"/>
                                  <w:marBottom w:val="60"/>
                                  <w:divBdr>
                                    <w:top w:val="none" w:sz="0" w:space="0" w:color="auto"/>
                                    <w:left w:val="none" w:sz="0" w:space="0" w:color="auto"/>
                                    <w:bottom w:val="none" w:sz="0" w:space="0" w:color="auto"/>
                                    <w:right w:val="none" w:sz="0" w:space="0" w:color="auto"/>
                                  </w:divBdr>
                                  <w:divsChild>
                                    <w:div w:id="840923766">
                                      <w:marLeft w:val="0"/>
                                      <w:marRight w:val="0"/>
                                      <w:marTop w:val="0"/>
                                      <w:marBottom w:val="0"/>
                                      <w:divBdr>
                                        <w:top w:val="none" w:sz="0" w:space="0" w:color="auto"/>
                                        <w:left w:val="none" w:sz="0" w:space="0" w:color="auto"/>
                                        <w:bottom w:val="none" w:sz="0" w:space="0" w:color="auto"/>
                                        <w:right w:val="none" w:sz="0" w:space="0" w:color="auto"/>
                                      </w:divBdr>
                                      <w:divsChild>
                                        <w:div w:id="1691445133">
                                          <w:marLeft w:val="0"/>
                                          <w:marRight w:val="0"/>
                                          <w:marTop w:val="0"/>
                                          <w:marBottom w:val="0"/>
                                          <w:divBdr>
                                            <w:top w:val="none" w:sz="0" w:space="0" w:color="auto"/>
                                            <w:left w:val="none" w:sz="0" w:space="0" w:color="auto"/>
                                            <w:bottom w:val="none" w:sz="0" w:space="0" w:color="auto"/>
                                            <w:right w:val="none" w:sz="0" w:space="0" w:color="auto"/>
                                          </w:divBdr>
                                          <w:divsChild>
                                            <w:div w:id="1181776330">
                                              <w:marLeft w:val="0"/>
                                              <w:marRight w:val="0"/>
                                              <w:marTop w:val="0"/>
                                              <w:marBottom w:val="0"/>
                                              <w:divBdr>
                                                <w:top w:val="none" w:sz="0" w:space="0" w:color="auto"/>
                                                <w:left w:val="none" w:sz="0" w:space="0" w:color="auto"/>
                                                <w:bottom w:val="none" w:sz="0" w:space="0" w:color="auto"/>
                                                <w:right w:val="none" w:sz="0" w:space="0" w:color="auto"/>
                                              </w:divBdr>
                                              <w:divsChild>
                                                <w:div w:id="10785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5267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ujitsu.com/us/imagesgig5/PRIMERGY-Server%20Support%20Roadmap_EOSL_V4.pdf"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F73AF-9B3D-A04B-AECD-0684C3AAE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66</Pages>
  <Words>18971</Words>
  <Characters>113832</Characters>
  <Application>Microsoft Office Word</Application>
  <DocSecurity>0</DocSecurity>
  <Lines>1674</Lines>
  <Paragraphs>387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Needham</dc:creator>
  <cp:keywords/>
  <dc:description/>
  <cp:lastModifiedBy>Kris Coverdale</cp:lastModifiedBy>
  <cp:revision>12</cp:revision>
  <cp:lastPrinted>2017-10-11T21:25:00Z</cp:lastPrinted>
  <dcterms:created xsi:type="dcterms:W3CDTF">2023-07-01T13:53:00Z</dcterms:created>
  <dcterms:modified xsi:type="dcterms:W3CDTF">2023-07-01T14:27:00Z</dcterms:modified>
</cp:coreProperties>
</file>